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BB17E" w14:textId="2DF451F0" w:rsidR="00E020A8" w:rsidRDefault="00801967" w:rsidP="009910B3">
      <w:pPr>
        <w:tabs>
          <w:tab w:val="left" w:pos="1695"/>
        </w:tabs>
        <w:ind w:firstLine="1080"/>
        <w:jc w:val="both"/>
        <w:rPr>
          <w:rFonts w:ascii="Times New Roman" w:eastAsia="Calibri" w:hAnsi="Times New Roman" w:cs="Times New Roman"/>
          <w:color w:val="2E74B5"/>
          <w:sz w:val="30"/>
          <w:szCs w:val="30"/>
        </w:rPr>
      </w:pPr>
      <w:r w:rsidRPr="002B49E8">
        <w:rPr>
          <w:rFonts w:ascii="Times New Roman" w:eastAsia="Calibri" w:hAnsi="Times New Roman" w:cs="Times New Roman"/>
          <w:noProof/>
          <w:sz w:val="28"/>
          <w:szCs w:val="28"/>
        </w:rPr>
        <mc:AlternateContent>
          <mc:Choice Requires="wpg">
            <w:drawing>
              <wp:anchor distT="0" distB="0" distL="114300" distR="114300" simplePos="0" relativeHeight="251663360" behindDoc="0" locked="0" layoutInCell="1" allowOverlap="1" wp14:anchorId="09E8CB7E" wp14:editId="4EA47DA7">
                <wp:simplePos x="0" y="0"/>
                <wp:positionH relativeFrom="margin">
                  <wp:posOffset>-194945</wp:posOffset>
                </wp:positionH>
                <wp:positionV relativeFrom="paragraph">
                  <wp:posOffset>-362585</wp:posOffset>
                </wp:positionV>
                <wp:extent cx="6501675" cy="9210675"/>
                <wp:effectExtent l="0" t="0" r="0" b="9525"/>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1675" cy="9210675"/>
                          <a:chOff x="1625" y="1003"/>
                          <a:chExt cx="9158" cy="14683"/>
                        </a:xfrm>
                      </wpg:grpSpPr>
                      <wps:wsp>
                        <wps:cNvPr id="242" name="Freeform 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1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1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1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0" name="Freeform 1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1" name="Freeform 1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2" name="Freeform 2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3" name="Freeform 2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4" name="Freeform 2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5" name="Freeform 2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7" name="Freeform 2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8" name="Freeform 2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49" name="Freeform 2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0" name="Freeform 2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1" name="Freeform 2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2" name="Freeform 2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3" name="Freeform 3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4" name="Freeform 3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5" name="Freeform 3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6" name="Freeform 3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7" name="Freeform 3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8" name="Freeform 3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59" name="Freeform 3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0" name="Freeform 3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1" name="Freeform 3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2" name="Freeform 3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3" name="Freeform 4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4" name="Freeform 4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5" name="Freeform 4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6" name="Freeform 4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7" name="Freeform 4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8" name="Freeform 4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69" name="Freeform 4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0" name="Freeform 4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1" name="Freeform 4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2" name="Freeform 4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3" name="Freeform 5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4" name="Rectangle 5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275" name="Rectangle 5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276" name="Freeform 5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7" name="Freeform 5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8" name="Freeform 5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79" name="Freeform 5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0" name="Freeform 5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1" name="Freeform 5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2" name="Freeform 5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3" name="Freeform 6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4" name="Freeform 6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5" name="Freeform 6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6" name="Freeform 6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7" name="Freeform 6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8" name="Freeform 6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89" name="Freeform 6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90" name="Freeform 6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91" name="Freeform 6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292" name="Rectangle 6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293" name="Rectangle 7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1FA4A3" id="Group 241" o:spid="_x0000_s1026" style="position:absolute;margin-left:-15.35pt;margin-top:-28.55pt;width:511.95pt;height:725.25pt;z-index:25166336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">
                <v:shape id="Freeform 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&#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&#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" fillcolor="#005196" stroked="f"/>
                <v:rect id="Rectangle 5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" fillcolor="#005196" stroked="f"/>
                <v:shape id="Freeform 5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&#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&#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&#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" fillcolor="#005196" stroked="f"/>
                <v:rect id="Rectangle 7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" fillcolor="#005196" stroked="f"/>
                <w10:wrap anchorx="margin"/>
              </v:group>
            </w:pict>
          </mc:Fallback>
        </mc:AlternateContent>
      </w:r>
    </w:p>
    <w:p w14:paraId="5002B854" w14:textId="07F71BDB" w:rsidR="001B31E6" w:rsidRPr="002B49E8" w:rsidRDefault="001B31E6" w:rsidP="009910B3">
      <w:pPr>
        <w:tabs>
          <w:tab w:val="left" w:pos="1695"/>
        </w:tabs>
        <w:ind w:firstLine="1080"/>
        <w:jc w:val="both"/>
        <w:rPr>
          <w:rFonts w:ascii="Times New Roman" w:eastAsia="Calibri" w:hAnsi="Times New Roman" w:cs="Times New Roman"/>
          <w:color w:val="2E74B5"/>
          <w:sz w:val="28"/>
          <w:szCs w:val="28"/>
        </w:rPr>
      </w:pPr>
      <w:r w:rsidRPr="002B49E8">
        <w:rPr>
          <w:rFonts w:ascii="Times New Roman" w:hAnsi="Times New Roman" w:cs="Times New Roman"/>
          <w:noProof/>
          <w:color w:val="2F5496" w:themeColor="accent1" w:themeShade="BF"/>
          <w:sz w:val="30"/>
          <w:szCs w:val="30"/>
        </w:rPr>
        <w:drawing>
          <wp:anchor distT="0" distB="0" distL="114300" distR="114300" simplePos="0" relativeHeight="251665408" behindDoc="0" locked="0" layoutInCell="1" allowOverlap="1" wp14:anchorId="28ADE79D" wp14:editId="776D23B3">
            <wp:simplePos x="0" y="0"/>
            <wp:positionH relativeFrom="column">
              <wp:posOffset>2400300</wp:posOffset>
            </wp:positionH>
            <wp:positionV relativeFrom="paragraph">
              <wp:posOffset>321310</wp:posOffset>
            </wp:positionV>
            <wp:extent cx="1802765" cy="1011555"/>
            <wp:effectExtent l="0" t="0" r="6985" b="0"/>
            <wp:wrapTopAndBottom/>
            <wp:docPr id="538294" name="Picture 538294" descr="Kết quả hình ảnh ch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đại học sư phạm 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765"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49E8">
        <w:rPr>
          <w:rFonts w:ascii="Times New Roman" w:eastAsia="Calibri" w:hAnsi="Times New Roman" w:cs="Times New Roman"/>
          <w:color w:val="2E74B5"/>
          <w:sz w:val="30"/>
          <w:szCs w:val="30"/>
        </w:rPr>
        <w:t>TRƯỜNG ĐẠI HỌC SƯ PHẠM THÀNH PHỐ HỒ CHÍ MINH</w:t>
      </w:r>
    </w:p>
    <w:p w14:paraId="13663E64" w14:textId="77777777" w:rsidR="001B31E6" w:rsidRPr="002B49E8" w:rsidRDefault="001B31E6" w:rsidP="009910B3">
      <w:pPr>
        <w:jc w:val="both"/>
        <w:rPr>
          <w:rFonts w:ascii="Times New Roman" w:eastAsia="Calibri" w:hAnsi="Times New Roman" w:cs="Times New Roman"/>
          <w:b/>
          <w:sz w:val="20"/>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14:paraId="4F354C08" w14:textId="77777777" w:rsidR="00E020A8" w:rsidRDefault="00E020A8" w:rsidP="00E020A8">
      <w:pPr>
        <w:tabs>
          <w:tab w:val="left" w:pos="3210"/>
        </w:tabs>
        <w:spacing w:line="240" w:lineRule="auto"/>
        <w:ind w:firstLine="1080"/>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 xml:space="preserve">                  </w:t>
      </w:r>
    </w:p>
    <w:p w14:paraId="42DB1ABD" w14:textId="77777777" w:rsidR="00E020A8" w:rsidRDefault="00E020A8" w:rsidP="00E020A8">
      <w:pPr>
        <w:tabs>
          <w:tab w:val="left" w:pos="3210"/>
        </w:tabs>
        <w:spacing w:line="240" w:lineRule="auto"/>
        <w:ind w:firstLine="1080"/>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14:paraId="54744DEE" w14:textId="5505FE4D" w:rsidR="001B31E6" w:rsidRPr="002B49E8" w:rsidRDefault="00E020A8" w:rsidP="00E020A8">
      <w:pPr>
        <w:tabs>
          <w:tab w:val="left" w:pos="3210"/>
        </w:tabs>
        <w:spacing w:line="240" w:lineRule="auto"/>
        <w:ind w:firstLine="1080"/>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 xml:space="preserve">                </w:t>
      </w:r>
      <w:r w:rsidR="001B31E6" w:rsidRPr="002B49E8">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 xml:space="preserve">MÔN: CÔNG NGHỆ </w:t>
      </w:r>
      <w:r w:rsidR="00E0794B" w:rsidRPr="002B49E8">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NET</w:t>
      </w:r>
    </w:p>
    <w:p w14:paraId="0CDE87DE" w14:textId="18D99AD5" w:rsidR="001B31E6" w:rsidRDefault="001B31E6" w:rsidP="00E020A8">
      <w:pPr>
        <w:spacing w:line="240" w:lineRule="auto"/>
        <w:ind w:firstLine="1080"/>
        <w:jc w:val="center"/>
        <w:rPr>
          <w:rFonts w:ascii="Times New Roman" w:eastAsia="Calibri" w:hAnsi="Times New Roman" w:cs="Times New Roman"/>
          <w:color w:val="5B9BD5"/>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9E8">
        <w:rPr>
          <w:rFonts w:ascii="Times New Roman" w:eastAsia="Calibri" w:hAnsi="Times New Roman" w:cs="Times New Roman"/>
          <w:sz w:val="32"/>
          <w:szCs w:val="32"/>
          <w:u w:val="single"/>
        </w:rPr>
        <w:t>Giảng viên:</w:t>
      </w:r>
      <w:r w:rsidRPr="002B49E8">
        <w:rPr>
          <w:rFonts w:ascii="Times New Roman" w:eastAsia="Calibri" w:hAnsi="Times New Roman" w:cs="Times New Roman"/>
          <w:sz w:val="32"/>
          <w:szCs w:val="32"/>
        </w:rPr>
        <w:t xml:space="preserve"> </w:t>
      </w:r>
      <w:r w:rsidR="00E0794B" w:rsidRPr="002B49E8">
        <w:rPr>
          <w:rFonts w:ascii="Times New Roman" w:eastAsia="Calibri" w:hAnsi="Times New Roman" w:cs="Times New Roman"/>
          <w:color w:val="5B9BD5"/>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Lương Trần Hy Hiến</w:t>
      </w:r>
    </w:p>
    <w:p w14:paraId="6F15A48F" w14:textId="2C56F138" w:rsidR="00E020A8" w:rsidRDefault="00E020A8" w:rsidP="00E020A8">
      <w:pPr>
        <w:spacing w:line="240" w:lineRule="auto"/>
        <w:ind w:firstLine="1080"/>
        <w:jc w:val="center"/>
        <w:rPr>
          <w:rFonts w:ascii="Times New Roman" w:eastAsia="Calibri" w:hAnsi="Times New Roman" w:cs="Times New Roman"/>
          <w:color w:val="5B9BD5"/>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9B5A6D" w14:textId="77777777" w:rsidR="00E020A8" w:rsidRPr="002B49E8" w:rsidRDefault="00E020A8" w:rsidP="009910B3">
      <w:pPr>
        <w:spacing w:line="240" w:lineRule="auto"/>
        <w:ind w:firstLine="1080"/>
        <w:jc w:val="center"/>
        <w:rPr>
          <w:rFonts w:ascii="Times New Roman" w:eastAsia="Calibri" w:hAnsi="Times New Roman" w:cs="Times New Roman"/>
          <w:sz w:val="32"/>
          <w:szCs w:val="32"/>
        </w:rPr>
      </w:pPr>
    </w:p>
    <w:p w14:paraId="500F1269" w14:textId="7EE8F058" w:rsidR="001B31E6" w:rsidRPr="00E020A8" w:rsidRDefault="001B31E6" w:rsidP="00E020A8">
      <w:pPr>
        <w:ind w:firstLine="1260"/>
        <w:rPr>
          <w:rFonts w:ascii="Times New Roman" w:eastAsia="Calibri" w:hAnsi="Times New Roman" w:cs="Times New Roman"/>
          <w:color w:val="000000"/>
          <w:sz w:val="44"/>
          <w:szCs w:val="4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E020A8">
        <w:rPr>
          <w:rFonts w:ascii="Times New Roman" w:eastAsia="Calibri" w:hAnsi="Times New Roman" w:cs="Times New Roman"/>
          <w:color w:val="000000"/>
          <w:sz w:val="44"/>
          <w:szCs w:val="4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ĐỀ TÀI: </w:t>
      </w:r>
      <w:r w:rsidR="00A503CA" w:rsidRPr="00E020A8">
        <w:rPr>
          <w:rFonts w:ascii="Times New Roman" w:eastAsia="Calibri" w:hAnsi="Times New Roman" w:cs="Times New Roman"/>
          <w:color w:val="000000"/>
          <w:sz w:val="44"/>
          <w:szCs w:val="4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QUẢN LÝ </w:t>
      </w:r>
      <w:r w:rsidR="00BC73FD" w:rsidRPr="00E020A8">
        <w:rPr>
          <w:rFonts w:ascii="Times New Roman" w:eastAsia="Calibri" w:hAnsi="Times New Roman" w:cs="Times New Roman"/>
          <w:color w:val="000000"/>
          <w:sz w:val="44"/>
          <w:szCs w:val="4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WEB BÁN </w:t>
      </w:r>
      <w:r w:rsidR="00A503CA" w:rsidRPr="00E020A8">
        <w:rPr>
          <w:rFonts w:ascii="Times New Roman" w:eastAsia="Calibri" w:hAnsi="Times New Roman" w:cs="Times New Roman"/>
          <w:color w:val="000000"/>
          <w:sz w:val="44"/>
          <w:szCs w:val="4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HÀNG</w:t>
      </w:r>
      <w:r w:rsidR="00BC73FD" w:rsidRPr="00E020A8">
        <w:rPr>
          <w:rFonts w:ascii="Times New Roman" w:eastAsia="Calibri" w:hAnsi="Times New Roman" w:cs="Times New Roman"/>
          <w:color w:val="000000"/>
          <w:sz w:val="44"/>
          <w:szCs w:val="44"/>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14:paraId="49595DA0" w14:textId="77777777" w:rsidR="00E020A8" w:rsidRPr="002B49E8" w:rsidRDefault="00E020A8" w:rsidP="009910B3">
      <w:pPr>
        <w:ind w:firstLine="1260"/>
        <w:jc w:val="center"/>
        <w:rPr>
          <w:rFonts w:ascii="Times New Roman" w:hAnsi="Times New Roman" w:cs="Times New Roman"/>
          <w:color w:val="000000" w:themeColor="text1"/>
          <w:sz w:val="32"/>
          <w:szCs w:val="20"/>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4219E9" w14:textId="4628823E" w:rsidR="001B31E6" w:rsidRPr="002B49E8" w:rsidRDefault="00E020A8" w:rsidP="009910B3">
      <w:pPr>
        <w:ind w:left="2070"/>
        <w:jc w:val="both"/>
        <w:rPr>
          <w:rFonts w:ascii="Times New Roman" w:eastAsia="Calibri" w:hAnsi="Times New Roman" w:cs="Times New Roman"/>
          <w:b/>
          <w:sz w:val="28"/>
          <w:szCs w:val="28"/>
        </w:rPr>
      </w:pPr>
      <w:r>
        <w:rPr>
          <w:rFonts w:ascii="Times New Roman" w:eastAsia="Calibri" w:hAnsi="Times New Roman" w:cs="Times New Roman"/>
          <w:sz w:val="28"/>
          <w:szCs w:val="28"/>
        </w:rPr>
        <w:t xml:space="preserve">                      </w:t>
      </w:r>
    </w:p>
    <w:p w14:paraId="590F90A6" w14:textId="452D257E" w:rsidR="00E020A8" w:rsidRDefault="00E020A8" w:rsidP="00E020A8">
      <w:pPr>
        <w:pStyle w:val="ListParagraph"/>
        <w:spacing w:line="240" w:lineRule="auto"/>
        <w:ind w:left="1440"/>
        <w:jc w:val="both"/>
        <w:rPr>
          <w:noProof/>
        </w:rPr>
      </w:pPr>
    </w:p>
    <w:p w14:paraId="70042FE8" w14:textId="6BAECF04" w:rsidR="00E020A8" w:rsidRDefault="00E020A8" w:rsidP="00E020A8">
      <w:pPr>
        <w:pStyle w:val="ListParagraph"/>
        <w:spacing w:line="240" w:lineRule="auto"/>
        <w:ind w:left="1440"/>
        <w:jc w:val="both"/>
        <w:rPr>
          <w:noProof/>
        </w:rPr>
      </w:pPr>
    </w:p>
    <w:p w14:paraId="2C48B07C" w14:textId="7BA74B67" w:rsidR="00E020A8" w:rsidRDefault="00E020A8" w:rsidP="00E020A8">
      <w:pPr>
        <w:pStyle w:val="ListParagraph"/>
        <w:spacing w:line="240" w:lineRule="auto"/>
        <w:ind w:left="1440"/>
        <w:jc w:val="both"/>
        <w:rPr>
          <w:noProof/>
        </w:rPr>
      </w:pPr>
    </w:p>
    <w:p w14:paraId="5C049DC3" w14:textId="382518AF" w:rsidR="00E020A8" w:rsidRDefault="00E020A8" w:rsidP="00E020A8">
      <w:pPr>
        <w:pStyle w:val="ListParagraph"/>
        <w:spacing w:line="240" w:lineRule="auto"/>
        <w:ind w:left="1440"/>
        <w:jc w:val="both"/>
        <w:rPr>
          <w:noProof/>
        </w:rPr>
      </w:pPr>
    </w:p>
    <w:p w14:paraId="0230B90F" w14:textId="223832DE" w:rsidR="00E020A8" w:rsidRDefault="00E020A8" w:rsidP="00E020A8">
      <w:pPr>
        <w:pStyle w:val="ListParagraph"/>
        <w:spacing w:line="240" w:lineRule="auto"/>
        <w:ind w:left="1440"/>
        <w:jc w:val="both"/>
        <w:rPr>
          <w:noProof/>
        </w:rPr>
      </w:pPr>
    </w:p>
    <w:p w14:paraId="61042DE3" w14:textId="786159FE" w:rsidR="00E020A8" w:rsidRDefault="00E020A8" w:rsidP="00E020A8">
      <w:pPr>
        <w:pStyle w:val="ListParagraph"/>
        <w:spacing w:line="240" w:lineRule="auto"/>
        <w:ind w:left="1440"/>
        <w:jc w:val="both"/>
        <w:rPr>
          <w:noProof/>
        </w:rPr>
      </w:pPr>
    </w:p>
    <w:p w14:paraId="49C66121" w14:textId="5A891291" w:rsidR="00E020A8" w:rsidRDefault="00E020A8" w:rsidP="00E020A8">
      <w:pPr>
        <w:pStyle w:val="ListParagraph"/>
        <w:spacing w:line="240" w:lineRule="auto"/>
        <w:ind w:left="1440"/>
        <w:jc w:val="both"/>
        <w:rPr>
          <w:noProof/>
        </w:rPr>
      </w:pPr>
    </w:p>
    <w:p w14:paraId="579A2DE0" w14:textId="50DEC51D" w:rsidR="00E020A8" w:rsidRDefault="00E020A8" w:rsidP="00E020A8">
      <w:pPr>
        <w:pStyle w:val="ListParagraph"/>
        <w:spacing w:line="240" w:lineRule="auto"/>
        <w:ind w:left="1440"/>
        <w:jc w:val="both"/>
        <w:rPr>
          <w:noProof/>
        </w:rPr>
      </w:pPr>
    </w:p>
    <w:p w14:paraId="0D3CC21B" w14:textId="46CA3A3E" w:rsidR="00E020A8" w:rsidRDefault="00E020A8" w:rsidP="00E020A8">
      <w:pPr>
        <w:pStyle w:val="ListParagraph"/>
        <w:spacing w:line="240" w:lineRule="auto"/>
        <w:ind w:left="1440"/>
        <w:jc w:val="both"/>
        <w:rPr>
          <w:noProof/>
        </w:rPr>
      </w:pPr>
    </w:p>
    <w:p w14:paraId="57293098" w14:textId="77777777" w:rsidR="00801967" w:rsidRDefault="00801967" w:rsidP="00E020A8">
      <w:pPr>
        <w:pStyle w:val="ListParagraph"/>
        <w:spacing w:line="240" w:lineRule="auto"/>
        <w:ind w:left="1440"/>
        <w:jc w:val="both"/>
        <w:rPr>
          <w:noProof/>
        </w:rPr>
      </w:pPr>
    </w:p>
    <w:p w14:paraId="0CDD22CE" w14:textId="1A8CE379" w:rsidR="00E020A8" w:rsidRDefault="00E020A8" w:rsidP="00E020A8">
      <w:pPr>
        <w:pStyle w:val="ListParagraph"/>
        <w:spacing w:line="240" w:lineRule="auto"/>
        <w:ind w:left="1440"/>
        <w:jc w:val="both"/>
        <w:rPr>
          <w:noProof/>
        </w:rPr>
      </w:pPr>
    </w:p>
    <w:p w14:paraId="29FF59FF" w14:textId="77BAECB9" w:rsidR="00E020A8" w:rsidRDefault="00E020A8" w:rsidP="00E020A8">
      <w:pPr>
        <w:pStyle w:val="ListParagraph"/>
        <w:spacing w:line="240" w:lineRule="auto"/>
        <w:ind w:left="1440"/>
        <w:jc w:val="both"/>
        <w:rPr>
          <w:noProof/>
        </w:rPr>
      </w:pPr>
    </w:p>
    <w:p w14:paraId="7E9AA42E" w14:textId="725DF7D1" w:rsidR="00E020A8" w:rsidRDefault="00E020A8" w:rsidP="00E020A8">
      <w:pPr>
        <w:pStyle w:val="ListParagraph"/>
        <w:spacing w:line="240" w:lineRule="auto"/>
        <w:ind w:left="1440"/>
        <w:jc w:val="both"/>
        <w:rPr>
          <w:noProof/>
        </w:rPr>
      </w:pPr>
    </w:p>
    <w:p w14:paraId="1440F2B7" w14:textId="4EEDA9F3" w:rsidR="001B31E6" w:rsidRPr="00801967" w:rsidRDefault="001B31E6" w:rsidP="00801967">
      <w:pPr>
        <w:spacing w:line="240" w:lineRule="auto"/>
        <w:jc w:val="center"/>
        <w:rPr>
          <w:noProof/>
        </w:rPr>
      </w:pP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TP. Hồ</w:t>
      </w:r>
      <w:r w:rsidR="00813DB3"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Chí Min</w:t>
      </w:r>
      <w:r w:rsidR="00A503CA"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h, ngày </w:t>
      </w:r>
      <w:r w:rsidR="00E020A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20</w:t>
      </w:r>
      <w:r w:rsidR="00813DB3"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tháng 12</w:t>
      </w: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năm 20</w:t>
      </w:r>
      <w:r w:rsidR="00E020A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22</w:t>
      </w:r>
    </w:p>
    <w:p w14:paraId="4FB3999B" w14:textId="0E9D9F9B" w:rsidR="00E020A8" w:rsidRPr="002B49E8" w:rsidRDefault="00801967" w:rsidP="00E020A8">
      <w:pPr>
        <w:tabs>
          <w:tab w:val="left" w:pos="1695"/>
        </w:tabs>
        <w:ind w:firstLine="1080"/>
        <w:jc w:val="both"/>
        <w:rPr>
          <w:rFonts w:ascii="Times New Roman" w:eastAsia="Calibri" w:hAnsi="Times New Roman" w:cs="Times New Roman"/>
          <w:color w:val="2E74B5"/>
          <w:sz w:val="28"/>
          <w:szCs w:val="28"/>
        </w:rPr>
      </w:pPr>
      <w:r w:rsidRPr="002B49E8">
        <w:rPr>
          <w:noProof/>
        </w:rPr>
        <w:lastRenderedPageBreak/>
        <mc:AlternateContent>
          <mc:Choice Requires="wpg">
            <w:drawing>
              <wp:anchor distT="0" distB="0" distL="114300" distR="114300" simplePos="0" relativeHeight="251736064" behindDoc="0" locked="0" layoutInCell="1" allowOverlap="1" wp14:anchorId="74CC829D" wp14:editId="0D4C5652">
                <wp:simplePos x="0" y="0"/>
                <wp:positionH relativeFrom="margin">
                  <wp:posOffset>-202565</wp:posOffset>
                </wp:positionH>
                <wp:positionV relativeFrom="paragraph">
                  <wp:posOffset>-626125</wp:posOffset>
                </wp:positionV>
                <wp:extent cx="6501675" cy="9210675"/>
                <wp:effectExtent l="0" t="0" r="0" b="9525"/>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1675" cy="9210675"/>
                          <a:chOff x="1625" y="1003"/>
                          <a:chExt cx="9158" cy="14683"/>
                        </a:xfrm>
                      </wpg:grpSpPr>
                      <wps:wsp>
                        <wps:cNvPr id="223" name="Freeform 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1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1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1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1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1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1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1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2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2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04" name="Freeform 2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05" name="Freeform 2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06" name="Freeform 2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07" name="Freeform 2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08" name="Freeform 2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09" name="Freeform 2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0" name="Freeform 2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1" name="Freeform 2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2" name="Freeform 3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3" name="Freeform 3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4" name="Freeform 3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5" name="Freeform 3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6" name="Freeform 3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7" name="Freeform 3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8" name="Freeform 3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19" name="Freeform 3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0" name="Freeform 3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1" name="Freeform 3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2" name="Freeform 4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3" name="Freeform 4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4" name="Freeform 4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5" name="Freeform 4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6" name="Freeform 4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7" name="Freeform 4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8" name="Freeform 4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29" name="Freeform 4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0" name="Freeform 4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1" name="Freeform 4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2" name="Freeform 5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3" name="Rectangle 5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334" name="Rectangle 5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335" name="Freeform 5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6" name="Freeform 5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7" name="Freeform 5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8" name="Freeform 5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39" name="Freeform 5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0" name="Freeform 5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1" name="Freeform 5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2" name="Freeform 6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3" name="Freeform 6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4" name="Freeform 6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5" name="Freeform 6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6" name="Freeform 6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7" name="Freeform 6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8" name="Freeform 6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49" name="Freeform 6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50" name="Freeform 6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351" name="Rectangle 6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352" name="Rectangle 7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520C2" id="Group 222" o:spid="_x0000_s1026" style="position:absolute;margin-left:-15.95pt;margin-top:-49.3pt;width:511.95pt;height:725.25pt;z-index:2517360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">
                <v:shape id="Freeform 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2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3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4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&#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&#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&#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5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" fillcolor="#005196" stroked="f"/>
                <v:rect id="Rectangle 5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" fillcolor="#005196" stroked="f"/>
                <v:shape id="Freeform 5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6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" fillcolor="#005196" stroked="f"/>
                <v:rect id="Rectangle 7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" fillcolor="#005196" stroked="f"/>
                <w10:wrap anchorx="margin"/>
              </v:group>
            </w:pict>
          </mc:Fallback>
        </mc:AlternateContent>
      </w:r>
      <w:r w:rsidR="00E020A8" w:rsidRPr="002B49E8">
        <w:rPr>
          <w:rFonts w:ascii="Times New Roman" w:hAnsi="Times New Roman" w:cs="Times New Roman"/>
          <w:noProof/>
          <w:color w:val="2F5496" w:themeColor="accent1" w:themeShade="BF"/>
          <w:sz w:val="30"/>
          <w:szCs w:val="30"/>
        </w:rPr>
        <w:drawing>
          <wp:anchor distT="0" distB="0" distL="114300" distR="114300" simplePos="0" relativeHeight="251737088" behindDoc="0" locked="0" layoutInCell="1" allowOverlap="1" wp14:anchorId="11785857" wp14:editId="50E1CF3B">
            <wp:simplePos x="0" y="0"/>
            <wp:positionH relativeFrom="column">
              <wp:posOffset>2400300</wp:posOffset>
            </wp:positionH>
            <wp:positionV relativeFrom="paragraph">
              <wp:posOffset>321310</wp:posOffset>
            </wp:positionV>
            <wp:extent cx="1802765" cy="1011555"/>
            <wp:effectExtent l="0" t="0" r="6985" b="0"/>
            <wp:wrapTopAndBottom/>
            <wp:docPr id="538353" name="Picture 538353" descr="Kết quả hình ảnh ch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đại học sư phạm tp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2765"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00E020A8" w:rsidRPr="002B49E8">
        <w:rPr>
          <w:rFonts w:ascii="Times New Roman" w:eastAsia="Calibri" w:hAnsi="Times New Roman" w:cs="Times New Roman"/>
          <w:color w:val="2E74B5"/>
          <w:sz w:val="30"/>
          <w:szCs w:val="30"/>
        </w:rPr>
        <w:t>TRƯỜNG ĐẠI HỌC SƯ PHẠM THÀNH PHỐ HỒ CHÍ MINH</w:t>
      </w:r>
    </w:p>
    <w:p w14:paraId="3818BE21" w14:textId="77777777" w:rsidR="00E020A8" w:rsidRPr="002B49E8" w:rsidRDefault="00E020A8" w:rsidP="00E020A8">
      <w:pPr>
        <w:jc w:val="both"/>
        <w:rPr>
          <w:rFonts w:ascii="Times New Roman" w:eastAsia="Calibri" w:hAnsi="Times New Roman" w:cs="Times New Roman"/>
          <w:b/>
          <w:sz w:val="20"/>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14:paraId="436451AE" w14:textId="77777777" w:rsidR="00E020A8" w:rsidRDefault="00E020A8" w:rsidP="00E020A8">
      <w:pPr>
        <w:tabs>
          <w:tab w:val="left" w:pos="3210"/>
        </w:tabs>
        <w:spacing w:line="240" w:lineRule="auto"/>
        <w:ind w:firstLine="1080"/>
        <w:jc w:val="cente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14:paraId="2950269E" w14:textId="77777777" w:rsidR="00E020A8" w:rsidRDefault="00E020A8" w:rsidP="00E020A8">
      <w:pPr>
        <w:tabs>
          <w:tab w:val="left" w:pos="3210"/>
        </w:tabs>
        <w:spacing w:line="240" w:lineRule="auto"/>
        <w:ind w:firstLine="1080"/>
        <w:jc w:val="cente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14:paraId="58B45E97" w14:textId="77777777" w:rsidR="00E020A8" w:rsidRDefault="00E020A8" w:rsidP="00E020A8">
      <w:pPr>
        <w:tabs>
          <w:tab w:val="left" w:pos="3210"/>
        </w:tabs>
        <w:spacing w:line="240" w:lineRule="auto"/>
        <w:ind w:firstLine="1080"/>
        <w:jc w:val="cente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p>
    <w:p w14:paraId="2842C444" w14:textId="02E650BF" w:rsidR="00E020A8" w:rsidRPr="002B49E8" w:rsidRDefault="00E020A8" w:rsidP="00E020A8">
      <w:pPr>
        <w:tabs>
          <w:tab w:val="left" w:pos="3210"/>
        </w:tabs>
        <w:spacing w:line="240" w:lineRule="auto"/>
        <w:ind w:firstLine="1080"/>
        <w:jc w:val="center"/>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pPr>
      <w:r w:rsidRPr="002B49E8">
        <w:rPr>
          <w:rFonts w:ascii="Times New Roman" w:eastAsia="Calibri" w:hAnsi="Times New Roman" w:cs="Times New Roman"/>
          <w:color w:val="4472C4"/>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4472C4">
                    <w14:lumMod w14:val="50000"/>
                  </w14:srgbClr>
                </w14:gs>
                <w14:gs w14:pos="50000">
                  <w14:srgbClr w14:val="4472C4"/>
                </w14:gs>
                <w14:gs w14:pos="100000">
                  <w14:srgbClr w14:val="4472C4">
                    <w14:lumMod w14:val="60000"/>
                    <w14:lumOff w14:val="40000"/>
                  </w14:srgbClr>
                </w14:gs>
              </w14:gsLst>
              <w14:lin w14:ang="5400000" w14:scaled="0"/>
            </w14:gradFill>
          </w14:textFill>
        </w:rPr>
        <w:t>MÔN: CÔNG NGHỆ NET</w:t>
      </w:r>
    </w:p>
    <w:p w14:paraId="24703B19" w14:textId="77777777" w:rsidR="00E020A8" w:rsidRPr="002B49E8" w:rsidRDefault="00E020A8" w:rsidP="00E020A8">
      <w:pPr>
        <w:spacing w:line="240" w:lineRule="auto"/>
        <w:ind w:firstLine="1080"/>
        <w:jc w:val="center"/>
        <w:rPr>
          <w:rFonts w:ascii="Times New Roman" w:eastAsia="Calibri" w:hAnsi="Times New Roman" w:cs="Times New Roman"/>
          <w:sz w:val="32"/>
          <w:szCs w:val="32"/>
        </w:rPr>
      </w:pPr>
      <w:r w:rsidRPr="002B49E8">
        <w:rPr>
          <w:rFonts w:ascii="Times New Roman" w:eastAsia="Calibri" w:hAnsi="Times New Roman" w:cs="Times New Roman"/>
          <w:sz w:val="32"/>
          <w:szCs w:val="32"/>
          <w:u w:val="single"/>
        </w:rPr>
        <w:t>Giảng viên:</w:t>
      </w:r>
      <w:r w:rsidRPr="002B49E8">
        <w:rPr>
          <w:rFonts w:ascii="Times New Roman" w:eastAsia="Calibri" w:hAnsi="Times New Roman" w:cs="Times New Roman"/>
          <w:sz w:val="32"/>
          <w:szCs w:val="32"/>
        </w:rPr>
        <w:t xml:space="preserve"> </w:t>
      </w:r>
      <w:r w:rsidRPr="002B49E8">
        <w:rPr>
          <w:rFonts w:ascii="Times New Roman" w:eastAsia="Calibri" w:hAnsi="Times New Roman" w:cs="Times New Roman"/>
          <w:color w:val="5B9BD5"/>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Lương Trần Hy Hiến</w:t>
      </w:r>
    </w:p>
    <w:p w14:paraId="0097F21F" w14:textId="35125422" w:rsidR="00E020A8" w:rsidRDefault="00E020A8" w:rsidP="00E020A8">
      <w:pPr>
        <w:ind w:firstLine="1260"/>
        <w:jc w:val="center"/>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2B49E8">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ĐỀ TÀI: QUẢN LÝ WEB BÁN HÀNG </w:t>
      </w:r>
    </w:p>
    <w:p w14:paraId="28E50085" w14:textId="7451C9A7" w:rsidR="00E020A8" w:rsidRDefault="00E020A8" w:rsidP="00E020A8">
      <w:pPr>
        <w:ind w:firstLine="1260"/>
        <w:jc w:val="center"/>
        <w:rPr>
          <w:rFonts w:ascii="Times New Roman" w:eastAsia="Calibri" w:hAnsi="Times New Roman" w:cs="Times New Roman"/>
          <w:color w:val="000000"/>
          <w:sz w:val="32"/>
          <w:szCs w:val="32"/>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6030400A" w14:textId="77777777" w:rsidR="00E020A8" w:rsidRPr="002B49E8" w:rsidRDefault="00E020A8" w:rsidP="00E020A8">
      <w:pPr>
        <w:ind w:left="2070"/>
        <w:jc w:val="both"/>
        <w:rPr>
          <w:rFonts w:ascii="Times New Roman" w:eastAsia="Calibri" w:hAnsi="Times New Roman" w:cs="Times New Roman"/>
          <w:b/>
          <w:sz w:val="28"/>
          <w:szCs w:val="28"/>
        </w:rPr>
      </w:pPr>
      <w:r w:rsidRPr="002B49E8">
        <w:rPr>
          <w:rFonts w:ascii="Times New Roman" w:eastAsia="Calibri" w:hAnsi="Times New Roman" w:cs="Times New Roman"/>
          <w:sz w:val="28"/>
          <w:szCs w:val="28"/>
        </w:rPr>
        <w:t xml:space="preserve">Nhóm sinh viên thực hiện: </w:t>
      </w: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Nhóm </w:t>
      </w:r>
      <w: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Sharks</w:t>
      </w:r>
    </w:p>
    <w:p w14:paraId="3615A2FD" w14:textId="77777777" w:rsidR="00E020A8" w:rsidRPr="00E020A8" w:rsidRDefault="00E020A8" w:rsidP="00E020A8">
      <w:pPr>
        <w:pStyle w:val="ListParagraph"/>
        <w:numPr>
          <w:ilvl w:val="0"/>
          <w:numId w:val="40"/>
        </w:numPr>
        <w:jc w:val="both"/>
        <w:rPr>
          <w:rFonts w:ascii="Times New Roman" w:eastAsia="Calibri" w:hAnsi="Times New Roman" w:cs="Times New Roman"/>
          <w:sz w:val="28"/>
          <w:szCs w:val="28"/>
        </w:rPr>
      </w:pPr>
      <w:r w:rsidRPr="00E020A8">
        <w:rPr>
          <w:rFonts w:ascii="Times New Roman" w:eastAsia="Calibri" w:hAnsi="Times New Roman" w:cs="Times New Roman"/>
          <w:sz w:val="28"/>
          <w:szCs w:val="28"/>
        </w:rPr>
        <w:t>Huỳnh Quý Thanh - 4501104212</w:t>
      </w:r>
    </w:p>
    <w:p w14:paraId="771AA3AA" w14:textId="77777777" w:rsidR="00E020A8" w:rsidRPr="00E020A8" w:rsidRDefault="00E020A8" w:rsidP="00E020A8">
      <w:pPr>
        <w:pStyle w:val="ListParagraph"/>
        <w:numPr>
          <w:ilvl w:val="0"/>
          <w:numId w:val="40"/>
        </w:numPr>
        <w:jc w:val="both"/>
        <w:rPr>
          <w:rFonts w:ascii="Times New Roman" w:eastAsia="Calibri" w:hAnsi="Times New Roman" w:cs="Times New Roman"/>
          <w:sz w:val="28"/>
          <w:szCs w:val="28"/>
        </w:rPr>
      </w:pPr>
      <w:r w:rsidRPr="00E020A8">
        <w:rPr>
          <w:rFonts w:ascii="Times New Roman" w:eastAsia="Calibri" w:hAnsi="Times New Roman" w:cs="Times New Roman"/>
          <w:sz w:val="28"/>
          <w:szCs w:val="28"/>
        </w:rPr>
        <w:t>Hồ Sỹ Chiến           - 4501104027</w:t>
      </w:r>
    </w:p>
    <w:p w14:paraId="5405B634" w14:textId="77777777" w:rsidR="00E020A8" w:rsidRPr="00E020A8" w:rsidRDefault="00E020A8" w:rsidP="00E020A8">
      <w:pPr>
        <w:pStyle w:val="ListParagraph"/>
        <w:numPr>
          <w:ilvl w:val="0"/>
          <w:numId w:val="40"/>
        </w:numPr>
        <w:jc w:val="both"/>
        <w:rPr>
          <w:rFonts w:ascii="Times New Roman" w:eastAsia="Calibri" w:hAnsi="Times New Roman" w:cs="Times New Roman"/>
          <w:sz w:val="28"/>
          <w:szCs w:val="28"/>
        </w:rPr>
      </w:pPr>
      <w:r w:rsidRPr="00E020A8">
        <w:rPr>
          <w:rFonts w:ascii="Times New Roman" w:eastAsia="Calibri" w:hAnsi="Times New Roman" w:cs="Times New Roman"/>
          <w:sz w:val="28"/>
          <w:szCs w:val="28"/>
        </w:rPr>
        <w:t>Võ Minh Nhựt       - 4501104167</w:t>
      </w:r>
    </w:p>
    <w:p w14:paraId="7A2BD60F" w14:textId="3F08BB2A" w:rsidR="00E020A8" w:rsidRPr="00E020A8" w:rsidRDefault="00E020A8" w:rsidP="00E020A8">
      <w:pPr>
        <w:pStyle w:val="ListParagraph"/>
        <w:numPr>
          <w:ilvl w:val="0"/>
          <w:numId w:val="40"/>
        </w:numPr>
        <w:jc w:val="both"/>
        <w:rPr>
          <w:rFonts w:ascii="Times New Roman" w:eastAsia="Calibri" w:hAnsi="Times New Roman" w:cs="Times New Roman"/>
          <w:sz w:val="28"/>
          <w:szCs w:val="28"/>
        </w:rPr>
      </w:pPr>
      <w:r w:rsidRPr="00E020A8">
        <w:rPr>
          <w:rFonts w:ascii="Times New Roman" w:eastAsia="Calibri" w:hAnsi="Times New Roman" w:cs="Times New Roman"/>
          <w:sz w:val="28"/>
          <w:szCs w:val="28"/>
        </w:rPr>
        <w:t>Châu Ngọc Minh   - 4</w:t>
      </w:r>
      <w:r w:rsidR="00104CB5">
        <w:rPr>
          <w:rFonts w:ascii="Times New Roman" w:eastAsia="Calibri" w:hAnsi="Times New Roman" w:cs="Times New Roman"/>
          <w:sz w:val="28"/>
          <w:szCs w:val="28"/>
        </w:rPr>
        <w:t>6</w:t>
      </w:r>
      <w:r w:rsidRPr="00E020A8">
        <w:rPr>
          <w:rFonts w:ascii="Times New Roman" w:eastAsia="Calibri" w:hAnsi="Times New Roman" w:cs="Times New Roman"/>
          <w:sz w:val="28"/>
          <w:szCs w:val="28"/>
        </w:rPr>
        <w:t>01104106</w:t>
      </w:r>
    </w:p>
    <w:p w14:paraId="7EBFF03C" w14:textId="77777777" w:rsidR="00E020A8" w:rsidRPr="00E020A8" w:rsidRDefault="00E020A8" w:rsidP="00E020A8">
      <w:pPr>
        <w:pStyle w:val="ListParagraph"/>
        <w:numPr>
          <w:ilvl w:val="0"/>
          <w:numId w:val="40"/>
        </w:numPr>
        <w:spacing w:line="240" w:lineRule="auto"/>
        <w:jc w:val="both"/>
        <w:rPr>
          <w:rFonts w:ascii="Times New Roman" w:eastAsia="Calibri" w:hAnsi="Times New Roman" w:cs="Times New Roman"/>
          <w:sz w:val="28"/>
          <w:szCs w:val="28"/>
        </w:rPr>
      </w:pPr>
      <w:r w:rsidRPr="00E020A8">
        <w:rPr>
          <w:rFonts w:ascii="Times New Roman" w:eastAsia="Calibri" w:hAnsi="Times New Roman" w:cs="Times New Roman"/>
          <w:sz w:val="28"/>
          <w:szCs w:val="28"/>
        </w:rPr>
        <w:t>Nguyễn Đăng Khoa-4501104113 (Lớp thứ 3)</w:t>
      </w:r>
    </w:p>
    <w:p w14:paraId="2F8985C4" w14:textId="49DD75E3" w:rsidR="00E9478B" w:rsidRDefault="00E9478B" w:rsidP="00E020A8">
      <w:pPr>
        <w:ind w:left="540"/>
        <w:jc w:val="cente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50005C75" w14:textId="77E1EAFB" w:rsidR="00E9478B" w:rsidRDefault="00E9478B" w:rsidP="00E020A8">
      <w:pPr>
        <w:ind w:left="540"/>
        <w:jc w:val="cente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3100A3E2" w14:textId="009BE2F5" w:rsidR="00801967" w:rsidRDefault="00801967" w:rsidP="00E020A8">
      <w:pPr>
        <w:ind w:left="540"/>
        <w:jc w:val="cente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775E79E9" w14:textId="7E77E697" w:rsidR="00801967" w:rsidRDefault="00801967" w:rsidP="00E020A8">
      <w:pPr>
        <w:ind w:left="540"/>
        <w:jc w:val="cente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58D6197A" w14:textId="77777777" w:rsidR="00801967" w:rsidRDefault="00801967" w:rsidP="00E020A8">
      <w:pPr>
        <w:ind w:left="540"/>
        <w:jc w:val="cente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05F372EB" w14:textId="1A9DB155" w:rsidR="00E020A8" w:rsidRPr="00E020A8" w:rsidRDefault="00E020A8" w:rsidP="00E020A8">
      <w:pPr>
        <w:ind w:left="540"/>
        <w:jc w:val="center"/>
        <w:rPr>
          <w:rFonts w:ascii="Times New Roman" w:hAnsi="Times New Roman" w:cs="Times New Roman"/>
          <w:sz w:val="28"/>
          <w:szCs w:val="28"/>
        </w:rPr>
      </w:pP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TP. Hồ Chí Minh, ngày </w:t>
      </w:r>
      <w: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20</w:t>
      </w:r>
      <w:r w:rsidRPr="002B49E8">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tháng 12 năm 20</w:t>
      </w:r>
      <w:r>
        <w:rPr>
          <w:rFonts w:ascii="Times New Roman" w:eastAsia="Calibri" w:hAnsi="Times New Roman" w:cs="Times New Roman"/>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22</w:t>
      </w:r>
    </w:p>
    <w:p w14:paraId="0DDF17A9" w14:textId="77777777" w:rsidR="00E020A8" w:rsidRDefault="00E020A8" w:rsidP="00E020A8">
      <w:pPr>
        <w:pStyle w:val="TOC1"/>
      </w:pPr>
    </w:p>
    <w:p w14:paraId="1AAC1D37" w14:textId="678C567E" w:rsidR="00277022" w:rsidRPr="008812BF" w:rsidRDefault="00277022" w:rsidP="00E020A8">
      <w:pPr>
        <w:pStyle w:val="TOC1"/>
      </w:pPr>
      <w:r w:rsidRPr="008812BF">
        <w:t>MỤC LỤC</w:t>
      </w:r>
    </w:p>
    <w:p w14:paraId="6EBE6D4F" w14:textId="6ACEA90C" w:rsidR="00801967" w:rsidRDefault="008812BF">
      <w:pPr>
        <w:pStyle w:val="TOC1"/>
        <w:tabs>
          <w:tab w:val="right" w:leader="dot" w:pos="9350"/>
        </w:tabs>
        <w:rPr>
          <w:rFonts w:asciiTheme="minorHAnsi" w:eastAsiaTheme="minorEastAsia" w:hAnsiTheme="minorHAnsi"/>
          <w:b w:val="0"/>
          <w:bCs w:val="0"/>
          <w:caps w:val="0"/>
          <w:noProof/>
          <w:sz w:val="22"/>
          <w:szCs w:val="22"/>
        </w:rPr>
      </w:pPr>
      <w:r w:rsidRPr="008812BF">
        <w:fldChar w:fldCharType="begin"/>
      </w:r>
      <w:r w:rsidRPr="008812BF">
        <w:instrText xml:space="preserve"> TOC \o "1-3" \h \z \u </w:instrText>
      </w:r>
      <w:r w:rsidRPr="008812BF">
        <w:fldChar w:fldCharType="separate"/>
      </w:r>
      <w:hyperlink w:anchor="_Toc122441598" w:history="1">
        <w:r w:rsidR="00801967" w:rsidRPr="009E554E">
          <w:rPr>
            <w:rStyle w:val="Hyperlink"/>
            <w:noProof/>
            <w:shd w:val="clear" w:color="auto" w:fill="FFFFFF"/>
          </w:rPr>
          <w:t>LỜI NÓI ĐẦU</w:t>
        </w:r>
        <w:r w:rsidR="00801967">
          <w:rPr>
            <w:noProof/>
            <w:webHidden/>
          </w:rPr>
          <w:tab/>
        </w:r>
        <w:r w:rsidR="00801967">
          <w:rPr>
            <w:noProof/>
            <w:webHidden/>
          </w:rPr>
          <w:fldChar w:fldCharType="begin"/>
        </w:r>
        <w:r w:rsidR="00801967">
          <w:rPr>
            <w:noProof/>
            <w:webHidden/>
          </w:rPr>
          <w:instrText xml:space="preserve"> PAGEREF _Toc122441598 \h </w:instrText>
        </w:r>
        <w:r w:rsidR="00801967">
          <w:rPr>
            <w:noProof/>
            <w:webHidden/>
          </w:rPr>
        </w:r>
        <w:r w:rsidR="00801967">
          <w:rPr>
            <w:noProof/>
            <w:webHidden/>
          </w:rPr>
          <w:fldChar w:fldCharType="separate"/>
        </w:r>
        <w:r w:rsidR="00682D0F">
          <w:rPr>
            <w:noProof/>
            <w:webHidden/>
          </w:rPr>
          <w:t>1</w:t>
        </w:r>
        <w:r w:rsidR="00801967">
          <w:rPr>
            <w:noProof/>
            <w:webHidden/>
          </w:rPr>
          <w:fldChar w:fldCharType="end"/>
        </w:r>
      </w:hyperlink>
    </w:p>
    <w:p w14:paraId="1A745D8C" w14:textId="4271DB28" w:rsidR="00801967" w:rsidRDefault="00000000">
      <w:pPr>
        <w:pStyle w:val="TOC2"/>
        <w:tabs>
          <w:tab w:val="right" w:leader="dot" w:pos="9350"/>
        </w:tabs>
        <w:rPr>
          <w:rFonts w:eastAsiaTheme="minorEastAsia" w:cstheme="minorBidi"/>
          <w:b w:val="0"/>
          <w:bCs w:val="0"/>
          <w:noProof/>
          <w:sz w:val="22"/>
          <w:szCs w:val="22"/>
        </w:rPr>
      </w:pPr>
      <w:hyperlink w:anchor="_Toc122441599" w:history="1">
        <w:r w:rsidR="00801967" w:rsidRPr="009E554E">
          <w:rPr>
            <w:rStyle w:val="Hyperlink"/>
            <w:rFonts w:ascii="Times New Roman" w:hAnsi="Times New Roman" w:cs="Times New Roman"/>
            <w:noProof/>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I.Giới Thiệu Về Quản Lý Web Bán Hàng</w:t>
        </w:r>
        <w:r w:rsidR="00801967">
          <w:rPr>
            <w:noProof/>
            <w:webHidden/>
          </w:rPr>
          <w:tab/>
        </w:r>
        <w:r w:rsidR="00801967">
          <w:rPr>
            <w:noProof/>
            <w:webHidden/>
          </w:rPr>
          <w:fldChar w:fldCharType="begin"/>
        </w:r>
        <w:r w:rsidR="00801967">
          <w:rPr>
            <w:noProof/>
            <w:webHidden/>
          </w:rPr>
          <w:instrText xml:space="preserve"> PAGEREF _Toc122441599 \h </w:instrText>
        </w:r>
        <w:r w:rsidR="00801967">
          <w:rPr>
            <w:noProof/>
            <w:webHidden/>
          </w:rPr>
        </w:r>
        <w:r w:rsidR="00801967">
          <w:rPr>
            <w:noProof/>
            <w:webHidden/>
          </w:rPr>
          <w:fldChar w:fldCharType="separate"/>
        </w:r>
        <w:r w:rsidR="00682D0F">
          <w:rPr>
            <w:noProof/>
            <w:webHidden/>
          </w:rPr>
          <w:t>2</w:t>
        </w:r>
        <w:r w:rsidR="00801967">
          <w:rPr>
            <w:noProof/>
            <w:webHidden/>
          </w:rPr>
          <w:fldChar w:fldCharType="end"/>
        </w:r>
      </w:hyperlink>
    </w:p>
    <w:p w14:paraId="7D35826C" w14:textId="5C5C7614" w:rsidR="00801967" w:rsidRDefault="00000000">
      <w:pPr>
        <w:pStyle w:val="TOC2"/>
        <w:tabs>
          <w:tab w:val="right" w:leader="dot" w:pos="9350"/>
        </w:tabs>
        <w:rPr>
          <w:rFonts w:eastAsiaTheme="minorEastAsia" w:cstheme="minorBidi"/>
          <w:b w:val="0"/>
          <w:bCs w:val="0"/>
          <w:noProof/>
          <w:sz w:val="22"/>
          <w:szCs w:val="22"/>
        </w:rPr>
      </w:pPr>
      <w:hyperlink w:anchor="_Toc122441600" w:history="1">
        <w:r w:rsidR="00801967" w:rsidRPr="009E554E">
          <w:rPr>
            <w:rStyle w:val="Hyperlink"/>
            <w:rFonts w:ascii="Times New Roman" w:eastAsia="Times New Roman" w:hAnsi="Times New Roman" w:cs="Times New Roman"/>
            <w:noProof/>
            <w:lang w:val="vi-VN"/>
          </w:rPr>
          <w:t>1.1. Giới thiệu đề tài</w:t>
        </w:r>
        <w:r w:rsidR="00801967">
          <w:rPr>
            <w:noProof/>
            <w:webHidden/>
          </w:rPr>
          <w:tab/>
        </w:r>
        <w:r w:rsidR="00801967">
          <w:rPr>
            <w:noProof/>
            <w:webHidden/>
          </w:rPr>
          <w:fldChar w:fldCharType="begin"/>
        </w:r>
        <w:r w:rsidR="00801967">
          <w:rPr>
            <w:noProof/>
            <w:webHidden/>
          </w:rPr>
          <w:instrText xml:space="preserve"> PAGEREF _Toc122441600 \h </w:instrText>
        </w:r>
        <w:r w:rsidR="00801967">
          <w:rPr>
            <w:noProof/>
            <w:webHidden/>
          </w:rPr>
        </w:r>
        <w:r w:rsidR="00801967">
          <w:rPr>
            <w:noProof/>
            <w:webHidden/>
          </w:rPr>
          <w:fldChar w:fldCharType="separate"/>
        </w:r>
        <w:r w:rsidR="00682D0F">
          <w:rPr>
            <w:noProof/>
            <w:webHidden/>
          </w:rPr>
          <w:t>2</w:t>
        </w:r>
        <w:r w:rsidR="00801967">
          <w:rPr>
            <w:noProof/>
            <w:webHidden/>
          </w:rPr>
          <w:fldChar w:fldCharType="end"/>
        </w:r>
      </w:hyperlink>
    </w:p>
    <w:p w14:paraId="08D95CC7" w14:textId="1E1AFD53" w:rsidR="00801967" w:rsidRDefault="00000000">
      <w:pPr>
        <w:pStyle w:val="TOC2"/>
        <w:tabs>
          <w:tab w:val="right" w:leader="dot" w:pos="9350"/>
        </w:tabs>
        <w:rPr>
          <w:rFonts w:eastAsiaTheme="minorEastAsia" w:cstheme="minorBidi"/>
          <w:b w:val="0"/>
          <w:bCs w:val="0"/>
          <w:noProof/>
          <w:sz w:val="22"/>
          <w:szCs w:val="22"/>
        </w:rPr>
      </w:pPr>
      <w:hyperlink w:anchor="_Toc122441601" w:history="1">
        <w:r w:rsidR="00801967" w:rsidRPr="009E554E">
          <w:rPr>
            <w:rStyle w:val="Hyperlink"/>
            <w:rFonts w:ascii="Times New Roman" w:eastAsia="Times New Roman" w:hAnsi="Times New Roman" w:cs="Times New Roman"/>
            <w:noProof/>
            <w:lang w:val="vi-VN"/>
          </w:rPr>
          <w:t>1.</w:t>
        </w:r>
        <w:r w:rsidR="00801967" w:rsidRPr="009E554E">
          <w:rPr>
            <w:rStyle w:val="Hyperlink"/>
            <w:rFonts w:ascii="Times New Roman" w:eastAsia="Times New Roman" w:hAnsi="Times New Roman" w:cs="Times New Roman"/>
            <w:noProof/>
          </w:rPr>
          <w:t>2</w:t>
        </w:r>
        <w:r w:rsidR="00801967" w:rsidRPr="009E554E">
          <w:rPr>
            <w:rStyle w:val="Hyperlink"/>
            <w:rFonts w:ascii="Times New Roman" w:eastAsia="Times New Roman" w:hAnsi="Times New Roman" w:cs="Times New Roman"/>
            <w:noProof/>
            <w:lang w:val="vi-VN"/>
          </w:rPr>
          <w:t>. Lý do chọn đề tài</w:t>
        </w:r>
        <w:r w:rsidR="00801967">
          <w:rPr>
            <w:noProof/>
            <w:webHidden/>
          </w:rPr>
          <w:tab/>
        </w:r>
        <w:r w:rsidR="00801967">
          <w:rPr>
            <w:noProof/>
            <w:webHidden/>
          </w:rPr>
          <w:fldChar w:fldCharType="begin"/>
        </w:r>
        <w:r w:rsidR="00801967">
          <w:rPr>
            <w:noProof/>
            <w:webHidden/>
          </w:rPr>
          <w:instrText xml:space="preserve"> PAGEREF _Toc122441601 \h </w:instrText>
        </w:r>
        <w:r w:rsidR="00801967">
          <w:rPr>
            <w:noProof/>
            <w:webHidden/>
          </w:rPr>
        </w:r>
        <w:r w:rsidR="00801967">
          <w:rPr>
            <w:noProof/>
            <w:webHidden/>
          </w:rPr>
          <w:fldChar w:fldCharType="separate"/>
        </w:r>
        <w:r w:rsidR="00682D0F">
          <w:rPr>
            <w:noProof/>
            <w:webHidden/>
          </w:rPr>
          <w:t>2</w:t>
        </w:r>
        <w:r w:rsidR="00801967">
          <w:rPr>
            <w:noProof/>
            <w:webHidden/>
          </w:rPr>
          <w:fldChar w:fldCharType="end"/>
        </w:r>
      </w:hyperlink>
    </w:p>
    <w:p w14:paraId="15C8F55E" w14:textId="03EAB1B6" w:rsidR="00801967" w:rsidRDefault="00000000">
      <w:pPr>
        <w:pStyle w:val="TOC2"/>
        <w:tabs>
          <w:tab w:val="right" w:leader="dot" w:pos="9350"/>
        </w:tabs>
        <w:rPr>
          <w:rFonts w:eastAsiaTheme="minorEastAsia" w:cstheme="minorBidi"/>
          <w:b w:val="0"/>
          <w:bCs w:val="0"/>
          <w:noProof/>
          <w:sz w:val="22"/>
          <w:szCs w:val="22"/>
        </w:rPr>
      </w:pPr>
      <w:hyperlink w:anchor="_Toc122441602" w:history="1">
        <w:r w:rsidR="00801967" w:rsidRPr="009E554E">
          <w:rPr>
            <w:rStyle w:val="Hyperlink"/>
            <w:rFonts w:ascii="Times New Roman" w:eastAsia="Times New Roman" w:hAnsi="Times New Roman" w:cs="Times New Roman"/>
            <w:noProof/>
            <w:lang w:val="vi-VN"/>
          </w:rPr>
          <w:t>1.</w:t>
        </w:r>
        <w:r w:rsidR="00801967" w:rsidRPr="009E554E">
          <w:rPr>
            <w:rStyle w:val="Hyperlink"/>
            <w:rFonts w:ascii="Times New Roman" w:eastAsia="Times New Roman" w:hAnsi="Times New Roman" w:cs="Times New Roman"/>
            <w:noProof/>
          </w:rPr>
          <w:t>3</w:t>
        </w:r>
        <w:r w:rsidR="00801967" w:rsidRPr="009E554E">
          <w:rPr>
            <w:rStyle w:val="Hyperlink"/>
            <w:rFonts w:ascii="Times New Roman" w:eastAsia="Times New Roman" w:hAnsi="Times New Roman" w:cs="Times New Roman"/>
            <w:noProof/>
            <w:lang w:val="vi-VN"/>
          </w:rPr>
          <w:t>. Khảo sát yêu cầu</w:t>
        </w:r>
        <w:r w:rsidR="00801967">
          <w:rPr>
            <w:noProof/>
            <w:webHidden/>
          </w:rPr>
          <w:tab/>
        </w:r>
        <w:r w:rsidR="00801967">
          <w:rPr>
            <w:noProof/>
            <w:webHidden/>
          </w:rPr>
          <w:fldChar w:fldCharType="begin"/>
        </w:r>
        <w:r w:rsidR="00801967">
          <w:rPr>
            <w:noProof/>
            <w:webHidden/>
          </w:rPr>
          <w:instrText xml:space="preserve"> PAGEREF _Toc122441602 \h </w:instrText>
        </w:r>
        <w:r w:rsidR="00801967">
          <w:rPr>
            <w:noProof/>
            <w:webHidden/>
          </w:rPr>
        </w:r>
        <w:r w:rsidR="00801967">
          <w:rPr>
            <w:noProof/>
            <w:webHidden/>
          </w:rPr>
          <w:fldChar w:fldCharType="separate"/>
        </w:r>
        <w:r w:rsidR="00682D0F">
          <w:rPr>
            <w:noProof/>
            <w:webHidden/>
          </w:rPr>
          <w:t>2</w:t>
        </w:r>
        <w:r w:rsidR="00801967">
          <w:rPr>
            <w:noProof/>
            <w:webHidden/>
          </w:rPr>
          <w:fldChar w:fldCharType="end"/>
        </w:r>
      </w:hyperlink>
    </w:p>
    <w:p w14:paraId="5979DE08" w14:textId="509C2F5A" w:rsidR="00801967" w:rsidRDefault="00000000">
      <w:pPr>
        <w:pStyle w:val="TOC3"/>
        <w:tabs>
          <w:tab w:val="right" w:leader="dot" w:pos="9350"/>
        </w:tabs>
        <w:rPr>
          <w:rFonts w:eastAsiaTheme="minorEastAsia" w:cstheme="minorBidi"/>
          <w:noProof/>
          <w:sz w:val="22"/>
          <w:szCs w:val="22"/>
        </w:rPr>
      </w:pPr>
      <w:hyperlink w:anchor="_Toc122441603" w:history="1">
        <w:r w:rsidR="00801967" w:rsidRPr="009E554E">
          <w:rPr>
            <w:rStyle w:val="Hyperlink"/>
            <w:rFonts w:ascii="Times New Roman" w:eastAsia="Times New Roman" w:hAnsi="Times New Roman" w:cs="Times New Roman"/>
            <w:b/>
            <w:noProof/>
            <w:lang w:val="vi-VN"/>
          </w:rPr>
          <w:t>1.4.1. Yêu cầu chức năng</w:t>
        </w:r>
        <w:r w:rsidR="00801967">
          <w:rPr>
            <w:noProof/>
            <w:webHidden/>
          </w:rPr>
          <w:tab/>
        </w:r>
        <w:r w:rsidR="00801967">
          <w:rPr>
            <w:noProof/>
            <w:webHidden/>
          </w:rPr>
          <w:fldChar w:fldCharType="begin"/>
        </w:r>
        <w:r w:rsidR="00801967">
          <w:rPr>
            <w:noProof/>
            <w:webHidden/>
          </w:rPr>
          <w:instrText xml:space="preserve"> PAGEREF _Toc122441603 \h </w:instrText>
        </w:r>
        <w:r w:rsidR="00801967">
          <w:rPr>
            <w:noProof/>
            <w:webHidden/>
          </w:rPr>
        </w:r>
        <w:r w:rsidR="00801967">
          <w:rPr>
            <w:noProof/>
            <w:webHidden/>
          </w:rPr>
          <w:fldChar w:fldCharType="separate"/>
        </w:r>
        <w:r w:rsidR="00682D0F">
          <w:rPr>
            <w:noProof/>
            <w:webHidden/>
          </w:rPr>
          <w:t>2</w:t>
        </w:r>
        <w:r w:rsidR="00801967">
          <w:rPr>
            <w:noProof/>
            <w:webHidden/>
          </w:rPr>
          <w:fldChar w:fldCharType="end"/>
        </w:r>
      </w:hyperlink>
    </w:p>
    <w:p w14:paraId="3347AC4D" w14:textId="094E617A" w:rsidR="00801967" w:rsidRDefault="00000000">
      <w:pPr>
        <w:pStyle w:val="TOC3"/>
        <w:tabs>
          <w:tab w:val="right" w:leader="dot" w:pos="9350"/>
        </w:tabs>
        <w:rPr>
          <w:rFonts w:eastAsiaTheme="minorEastAsia" w:cstheme="minorBidi"/>
          <w:noProof/>
          <w:sz w:val="22"/>
          <w:szCs w:val="22"/>
        </w:rPr>
      </w:pPr>
      <w:hyperlink w:anchor="_Toc122441604" w:history="1">
        <w:r w:rsidR="00801967" w:rsidRPr="009E554E">
          <w:rPr>
            <w:rStyle w:val="Hyperlink"/>
            <w:rFonts w:ascii="Times New Roman" w:eastAsia="Times New Roman" w:hAnsi="Times New Roman" w:cs="Times New Roman"/>
            <w:b/>
            <w:noProof/>
            <w:lang w:val="vi-VN"/>
          </w:rPr>
          <w:t>1.4.2. Yêu cầu phi chức năng</w:t>
        </w:r>
        <w:r w:rsidR="00801967">
          <w:rPr>
            <w:noProof/>
            <w:webHidden/>
          </w:rPr>
          <w:tab/>
        </w:r>
        <w:r w:rsidR="00801967">
          <w:rPr>
            <w:noProof/>
            <w:webHidden/>
          </w:rPr>
          <w:fldChar w:fldCharType="begin"/>
        </w:r>
        <w:r w:rsidR="00801967">
          <w:rPr>
            <w:noProof/>
            <w:webHidden/>
          </w:rPr>
          <w:instrText xml:space="preserve"> PAGEREF _Toc122441604 \h </w:instrText>
        </w:r>
        <w:r w:rsidR="00801967">
          <w:rPr>
            <w:noProof/>
            <w:webHidden/>
          </w:rPr>
        </w:r>
        <w:r w:rsidR="00801967">
          <w:rPr>
            <w:noProof/>
            <w:webHidden/>
          </w:rPr>
          <w:fldChar w:fldCharType="separate"/>
        </w:r>
        <w:r w:rsidR="00682D0F">
          <w:rPr>
            <w:noProof/>
            <w:webHidden/>
          </w:rPr>
          <w:t>4</w:t>
        </w:r>
        <w:r w:rsidR="00801967">
          <w:rPr>
            <w:noProof/>
            <w:webHidden/>
          </w:rPr>
          <w:fldChar w:fldCharType="end"/>
        </w:r>
      </w:hyperlink>
    </w:p>
    <w:p w14:paraId="5FA9E62E" w14:textId="196880B3" w:rsidR="00801967" w:rsidRDefault="00000000">
      <w:pPr>
        <w:pStyle w:val="TOC2"/>
        <w:tabs>
          <w:tab w:val="right" w:leader="dot" w:pos="9350"/>
        </w:tabs>
        <w:rPr>
          <w:rFonts w:eastAsiaTheme="minorEastAsia" w:cstheme="minorBidi"/>
          <w:b w:val="0"/>
          <w:bCs w:val="0"/>
          <w:noProof/>
          <w:sz w:val="22"/>
          <w:szCs w:val="22"/>
        </w:rPr>
      </w:pPr>
      <w:hyperlink w:anchor="_Toc122441605" w:history="1">
        <w:r w:rsidR="00801967" w:rsidRPr="009E554E">
          <w:rPr>
            <w:rStyle w:val="Hyperlink"/>
            <w:rFonts w:ascii="Times New Roman" w:hAnsi="Times New Roman" w:cs="Times New Roman"/>
            <w:noProof/>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w:t>
        </w:r>
        <w:r w:rsidR="00801967" w:rsidRPr="009E554E">
          <w:rPr>
            <w:rStyle w:val="Hyperlink"/>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01967" w:rsidRPr="009E554E">
          <w:rPr>
            <w:rStyle w:val="Hyperlink"/>
            <w:rFonts w:ascii="Times New Roman" w:hAnsi="Times New Roman" w:cs="Times New Roman"/>
            <w:noProof/>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Giới thiệu tổng quan chức năng Quán Lý Web Bán Hàng</w:t>
        </w:r>
        <w:r w:rsidR="00801967">
          <w:rPr>
            <w:noProof/>
            <w:webHidden/>
          </w:rPr>
          <w:tab/>
        </w:r>
        <w:r w:rsidR="00801967">
          <w:rPr>
            <w:noProof/>
            <w:webHidden/>
          </w:rPr>
          <w:fldChar w:fldCharType="begin"/>
        </w:r>
        <w:r w:rsidR="00801967">
          <w:rPr>
            <w:noProof/>
            <w:webHidden/>
          </w:rPr>
          <w:instrText xml:space="preserve"> PAGEREF _Toc122441605 \h </w:instrText>
        </w:r>
        <w:r w:rsidR="00801967">
          <w:rPr>
            <w:noProof/>
            <w:webHidden/>
          </w:rPr>
        </w:r>
        <w:r w:rsidR="00801967">
          <w:rPr>
            <w:noProof/>
            <w:webHidden/>
          </w:rPr>
          <w:fldChar w:fldCharType="separate"/>
        </w:r>
        <w:r w:rsidR="00682D0F">
          <w:rPr>
            <w:noProof/>
            <w:webHidden/>
          </w:rPr>
          <w:t>5</w:t>
        </w:r>
        <w:r w:rsidR="00801967">
          <w:rPr>
            <w:noProof/>
            <w:webHidden/>
          </w:rPr>
          <w:fldChar w:fldCharType="end"/>
        </w:r>
      </w:hyperlink>
    </w:p>
    <w:p w14:paraId="13F0553F" w14:textId="7053CFE0" w:rsidR="00801967" w:rsidRDefault="00000000">
      <w:pPr>
        <w:pStyle w:val="TOC3"/>
        <w:tabs>
          <w:tab w:val="right" w:leader="dot" w:pos="9350"/>
        </w:tabs>
        <w:rPr>
          <w:rFonts w:eastAsiaTheme="minorEastAsia" w:cstheme="minorBidi"/>
          <w:noProof/>
          <w:sz w:val="22"/>
          <w:szCs w:val="22"/>
        </w:rPr>
      </w:pPr>
      <w:hyperlink w:anchor="_Toc122441606" w:history="1">
        <w:r w:rsidR="00801967" w:rsidRPr="009E554E">
          <w:rPr>
            <w:rStyle w:val="Hyperlink"/>
            <w:noProof/>
            <w:lang w:val="vi-VN"/>
          </w:rPr>
          <w:t>2.1. Phân tích hệ thống</w:t>
        </w:r>
        <w:r w:rsidR="00801967">
          <w:rPr>
            <w:noProof/>
            <w:webHidden/>
          </w:rPr>
          <w:tab/>
        </w:r>
        <w:r w:rsidR="00801967">
          <w:rPr>
            <w:noProof/>
            <w:webHidden/>
          </w:rPr>
          <w:fldChar w:fldCharType="begin"/>
        </w:r>
        <w:r w:rsidR="00801967">
          <w:rPr>
            <w:noProof/>
            <w:webHidden/>
          </w:rPr>
          <w:instrText xml:space="preserve"> PAGEREF _Toc122441606 \h </w:instrText>
        </w:r>
        <w:r w:rsidR="00801967">
          <w:rPr>
            <w:noProof/>
            <w:webHidden/>
          </w:rPr>
        </w:r>
        <w:r w:rsidR="00801967">
          <w:rPr>
            <w:noProof/>
            <w:webHidden/>
          </w:rPr>
          <w:fldChar w:fldCharType="separate"/>
        </w:r>
        <w:r w:rsidR="00682D0F">
          <w:rPr>
            <w:noProof/>
            <w:webHidden/>
          </w:rPr>
          <w:t>5</w:t>
        </w:r>
        <w:r w:rsidR="00801967">
          <w:rPr>
            <w:noProof/>
            <w:webHidden/>
          </w:rPr>
          <w:fldChar w:fldCharType="end"/>
        </w:r>
      </w:hyperlink>
    </w:p>
    <w:p w14:paraId="0602FFE6" w14:textId="67E66B7E" w:rsidR="00801967" w:rsidRDefault="00000000">
      <w:pPr>
        <w:pStyle w:val="TOC3"/>
        <w:tabs>
          <w:tab w:val="right" w:leader="dot" w:pos="9350"/>
        </w:tabs>
        <w:rPr>
          <w:rFonts w:eastAsiaTheme="minorEastAsia" w:cstheme="minorBidi"/>
          <w:noProof/>
          <w:sz w:val="22"/>
          <w:szCs w:val="22"/>
        </w:rPr>
      </w:pPr>
      <w:hyperlink w:anchor="_Toc122441607" w:history="1">
        <w:r w:rsidR="00801967" w:rsidRPr="009E554E">
          <w:rPr>
            <w:rStyle w:val="Hyperlink"/>
            <w:noProof/>
            <w:lang w:val="vi-VN"/>
          </w:rPr>
          <w:t>2.2. Đặc tả các</w:t>
        </w:r>
        <w:r w:rsidR="00801967" w:rsidRPr="009E554E">
          <w:rPr>
            <w:rStyle w:val="Hyperlink"/>
            <w:noProof/>
          </w:rPr>
          <w:t>h</w:t>
        </w:r>
        <w:r w:rsidR="00801967" w:rsidRPr="009E554E">
          <w:rPr>
            <w:rStyle w:val="Hyperlink"/>
            <w:noProof/>
            <w:lang w:val="vi-VN"/>
          </w:rPr>
          <w:t xml:space="preserve"> sử dụng</w:t>
        </w:r>
        <w:r w:rsidR="00801967">
          <w:rPr>
            <w:noProof/>
            <w:webHidden/>
          </w:rPr>
          <w:tab/>
        </w:r>
        <w:r w:rsidR="00801967">
          <w:rPr>
            <w:noProof/>
            <w:webHidden/>
          </w:rPr>
          <w:fldChar w:fldCharType="begin"/>
        </w:r>
        <w:r w:rsidR="00801967">
          <w:rPr>
            <w:noProof/>
            <w:webHidden/>
          </w:rPr>
          <w:instrText xml:space="preserve"> PAGEREF _Toc122441607 \h </w:instrText>
        </w:r>
        <w:r w:rsidR="00801967">
          <w:rPr>
            <w:noProof/>
            <w:webHidden/>
          </w:rPr>
        </w:r>
        <w:r w:rsidR="00801967">
          <w:rPr>
            <w:noProof/>
            <w:webHidden/>
          </w:rPr>
          <w:fldChar w:fldCharType="separate"/>
        </w:r>
        <w:r w:rsidR="00682D0F">
          <w:rPr>
            <w:noProof/>
            <w:webHidden/>
          </w:rPr>
          <w:t>8</w:t>
        </w:r>
        <w:r w:rsidR="00801967">
          <w:rPr>
            <w:noProof/>
            <w:webHidden/>
          </w:rPr>
          <w:fldChar w:fldCharType="end"/>
        </w:r>
      </w:hyperlink>
    </w:p>
    <w:p w14:paraId="3C1FBBE6" w14:textId="344488F4" w:rsidR="00801967" w:rsidRDefault="00000000">
      <w:pPr>
        <w:pStyle w:val="TOC2"/>
        <w:tabs>
          <w:tab w:val="right" w:leader="dot" w:pos="9350"/>
        </w:tabs>
        <w:rPr>
          <w:rFonts w:eastAsiaTheme="minorEastAsia" w:cstheme="minorBidi"/>
          <w:b w:val="0"/>
          <w:bCs w:val="0"/>
          <w:noProof/>
          <w:sz w:val="22"/>
          <w:szCs w:val="22"/>
        </w:rPr>
      </w:pPr>
      <w:hyperlink w:anchor="_Toc122441608" w:history="1">
        <w:r w:rsidR="00801967" w:rsidRPr="009E554E">
          <w:rPr>
            <w:rStyle w:val="Hyperlink"/>
            <w:rFonts w:ascii="Times New Roman" w:hAnsi="Times New Roman" w:cs="Times New Roman"/>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III. Các chức năng chính</w:t>
        </w:r>
        <w:r w:rsidR="00801967">
          <w:rPr>
            <w:noProof/>
            <w:webHidden/>
          </w:rPr>
          <w:tab/>
        </w:r>
        <w:r w:rsidR="00801967">
          <w:rPr>
            <w:noProof/>
            <w:webHidden/>
          </w:rPr>
          <w:fldChar w:fldCharType="begin"/>
        </w:r>
        <w:r w:rsidR="00801967">
          <w:rPr>
            <w:noProof/>
            <w:webHidden/>
          </w:rPr>
          <w:instrText xml:space="preserve"> PAGEREF _Toc122441608 \h </w:instrText>
        </w:r>
        <w:r w:rsidR="00801967">
          <w:rPr>
            <w:noProof/>
            <w:webHidden/>
          </w:rPr>
        </w:r>
        <w:r w:rsidR="00801967">
          <w:rPr>
            <w:noProof/>
            <w:webHidden/>
          </w:rPr>
          <w:fldChar w:fldCharType="separate"/>
        </w:r>
        <w:r w:rsidR="00682D0F">
          <w:rPr>
            <w:noProof/>
            <w:webHidden/>
          </w:rPr>
          <w:t>15</w:t>
        </w:r>
        <w:r w:rsidR="00801967">
          <w:rPr>
            <w:noProof/>
            <w:webHidden/>
          </w:rPr>
          <w:fldChar w:fldCharType="end"/>
        </w:r>
      </w:hyperlink>
    </w:p>
    <w:p w14:paraId="287839E0" w14:textId="6BBDAD96" w:rsidR="00801967" w:rsidRDefault="00000000">
      <w:pPr>
        <w:pStyle w:val="TOC3"/>
        <w:tabs>
          <w:tab w:val="left" w:pos="660"/>
          <w:tab w:val="right" w:leader="dot" w:pos="9350"/>
        </w:tabs>
        <w:rPr>
          <w:rFonts w:eastAsiaTheme="minorEastAsia" w:cstheme="minorBidi"/>
          <w:noProof/>
          <w:sz w:val="22"/>
          <w:szCs w:val="22"/>
        </w:rPr>
      </w:pPr>
      <w:hyperlink w:anchor="_Toc122441609" w:history="1">
        <w:r w:rsidR="00801967" w:rsidRPr="009E554E">
          <w:rPr>
            <w:rStyle w:val="Hyperlink"/>
            <w:rFonts w:ascii="Times New Roman" w:hAnsi="Times New Roman" w:cs="Times New Roman"/>
            <w:b/>
            <w:bCs/>
            <w:noProof/>
          </w:rPr>
          <w:t>1.</w:t>
        </w:r>
        <w:r w:rsidR="00801967">
          <w:rPr>
            <w:rFonts w:eastAsiaTheme="minorEastAsia" w:cstheme="minorBidi"/>
            <w:noProof/>
            <w:sz w:val="22"/>
            <w:szCs w:val="22"/>
          </w:rPr>
          <w:tab/>
        </w:r>
        <w:r w:rsidR="00801967" w:rsidRPr="009E554E">
          <w:rPr>
            <w:rStyle w:val="Hyperlink"/>
            <w:rFonts w:ascii="Times New Roman" w:hAnsi="Times New Roman" w:cs="Times New Roman"/>
            <w:b/>
            <w:bCs/>
            <w:noProof/>
          </w:rPr>
          <w:t>Đăng kí tài khoản</w:t>
        </w:r>
        <w:r w:rsidR="00801967">
          <w:rPr>
            <w:noProof/>
            <w:webHidden/>
          </w:rPr>
          <w:tab/>
        </w:r>
        <w:r w:rsidR="00801967">
          <w:rPr>
            <w:noProof/>
            <w:webHidden/>
          </w:rPr>
          <w:fldChar w:fldCharType="begin"/>
        </w:r>
        <w:r w:rsidR="00801967">
          <w:rPr>
            <w:noProof/>
            <w:webHidden/>
          </w:rPr>
          <w:instrText xml:space="preserve"> PAGEREF _Toc122441609 \h </w:instrText>
        </w:r>
        <w:r w:rsidR="00801967">
          <w:rPr>
            <w:noProof/>
            <w:webHidden/>
          </w:rPr>
        </w:r>
        <w:r w:rsidR="00801967">
          <w:rPr>
            <w:noProof/>
            <w:webHidden/>
          </w:rPr>
          <w:fldChar w:fldCharType="separate"/>
        </w:r>
        <w:r w:rsidR="00682D0F">
          <w:rPr>
            <w:noProof/>
            <w:webHidden/>
          </w:rPr>
          <w:t>16</w:t>
        </w:r>
        <w:r w:rsidR="00801967">
          <w:rPr>
            <w:noProof/>
            <w:webHidden/>
          </w:rPr>
          <w:fldChar w:fldCharType="end"/>
        </w:r>
      </w:hyperlink>
    </w:p>
    <w:p w14:paraId="27511F9E" w14:textId="6CEC9AEE" w:rsidR="00801967" w:rsidRDefault="00000000">
      <w:pPr>
        <w:pStyle w:val="TOC3"/>
        <w:tabs>
          <w:tab w:val="left" w:pos="660"/>
          <w:tab w:val="right" w:leader="dot" w:pos="9350"/>
        </w:tabs>
        <w:rPr>
          <w:rFonts w:eastAsiaTheme="minorEastAsia" w:cstheme="minorBidi"/>
          <w:noProof/>
          <w:sz w:val="22"/>
          <w:szCs w:val="22"/>
        </w:rPr>
      </w:pPr>
      <w:hyperlink w:anchor="_Toc122441610" w:history="1">
        <w:r w:rsidR="00801967" w:rsidRPr="009E554E">
          <w:rPr>
            <w:rStyle w:val="Hyperlink"/>
            <w:rFonts w:ascii="Times New Roman" w:hAnsi="Times New Roman" w:cs="Times New Roman"/>
            <w:b/>
            <w:noProof/>
          </w:rPr>
          <w:t>2.</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Đăng nhập/ đăng xuất</w:t>
        </w:r>
        <w:r w:rsidR="00801967">
          <w:rPr>
            <w:noProof/>
            <w:webHidden/>
          </w:rPr>
          <w:tab/>
        </w:r>
        <w:r w:rsidR="00801967">
          <w:rPr>
            <w:noProof/>
            <w:webHidden/>
          </w:rPr>
          <w:fldChar w:fldCharType="begin"/>
        </w:r>
        <w:r w:rsidR="00801967">
          <w:rPr>
            <w:noProof/>
            <w:webHidden/>
          </w:rPr>
          <w:instrText xml:space="preserve"> PAGEREF _Toc122441610 \h </w:instrText>
        </w:r>
        <w:r w:rsidR="00801967">
          <w:rPr>
            <w:noProof/>
            <w:webHidden/>
          </w:rPr>
        </w:r>
        <w:r w:rsidR="00801967">
          <w:rPr>
            <w:noProof/>
            <w:webHidden/>
          </w:rPr>
          <w:fldChar w:fldCharType="separate"/>
        </w:r>
        <w:r w:rsidR="00682D0F">
          <w:rPr>
            <w:noProof/>
            <w:webHidden/>
          </w:rPr>
          <w:t>16</w:t>
        </w:r>
        <w:r w:rsidR="00801967">
          <w:rPr>
            <w:noProof/>
            <w:webHidden/>
          </w:rPr>
          <w:fldChar w:fldCharType="end"/>
        </w:r>
      </w:hyperlink>
    </w:p>
    <w:p w14:paraId="6E36B0AF" w14:textId="4E1C9C5D" w:rsidR="00801967" w:rsidRDefault="00000000">
      <w:pPr>
        <w:pStyle w:val="TOC3"/>
        <w:tabs>
          <w:tab w:val="left" w:pos="660"/>
          <w:tab w:val="right" w:leader="dot" w:pos="9350"/>
        </w:tabs>
        <w:rPr>
          <w:rFonts w:eastAsiaTheme="minorEastAsia" w:cstheme="minorBidi"/>
          <w:noProof/>
          <w:sz w:val="22"/>
          <w:szCs w:val="22"/>
        </w:rPr>
      </w:pPr>
      <w:hyperlink w:anchor="_Toc122441611" w:history="1">
        <w:r w:rsidR="00801967" w:rsidRPr="009E554E">
          <w:rPr>
            <w:rStyle w:val="Hyperlink"/>
            <w:rFonts w:ascii="Times New Roman" w:hAnsi="Times New Roman" w:cs="Times New Roman"/>
            <w:b/>
            <w:noProof/>
          </w:rPr>
          <w:t>3.</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Trang chủ</w:t>
        </w:r>
        <w:r w:rsidR="00801967">
          <w:rPr>
            <w:noProof/>
            <w:webHidden/>
          </w:rPr>
          <w:tab/>
        </w:r>
        <w:r w:rsidR="00801967">
          <w:rPr>
            <w:noProof/>
            <w:webHidden/>
          </w:rPr>
          <w:fldChar w:fldCharType="begin"/>
        </w:r>
        <w:r w:rsidR="00801967">
          <w:rPr>
            <w:noProof/>
            <w:webHidden/>
          </w:rPr>
          <w:instrText xml:space="preserve"> PAGEREF _Toc122441611 \h </w:instrText>
        </w:r>
        <w:r w:rsidR="00801967">
          <w:rPr>
            <w:noProof/>
            <w:webHidden/>
          </w:rPr>
        </w:r>
        <w:r w:rsidR="00801967">
          <w:rPr>
            <w:noProof/>
            <w:webHidden/>
          </w:rPr>
          <w:fldChar w:fldCharType="separate"/>
        </w:r>
        <w:r w:rsidR="00682D0F">
          <w:rPr>
            <w:noProof/>
            <w:webHidden/>
          </w:rPr>
          <w:t>18</w:t>
        </w:r>
        <w:r w:rsidR="00801967">
          <w:rPr>
            <w:noProof/>
            <w:webHidden/>
          </w:rPr>
          <w:fldChar w:fldCharType="end"/>
        </w:r>
      </w:hyperlink>
    </w:p>
    <w:p w14:paraId="432523EF" w14:textId="47385733" w:rsidR="00801967" w:rsidRDefault="00000000">
      <w:pPr>
        <w:pStyle w:val="TOC3"/>
        <w:tabs>
          <w:tab w:val="left" w:pos="660"/>
          <w:tab w:val="right" w:leader="dot" w:pos="9350"/>
        </w:tabs>
        <w:rPr>
          <w:rFonts w:eastAsiaTheme="minorEastAsia" w:cstheme="minorBidi"/>
          <w:noProof/>
          <w:sz w:val="22"/>
          <w:szCs w:val="22"/>
        </w:rPr>
      </w:pPr>
      <w:hyperlink w:anchor="_Toc122441612" w:history="1">
        <w:r w:rsidR="00801967" w:rsidRPr="009E554E">
          <w:rPr>
            <w:rStyle w:val="Hyperlink"/>
            <w:rFonts w:ascii="Times New Roman" w:hAnsi="Times New Roman" w:cs="Times New Roman"/>
            <w:b/>
            <w:noProof/>
          </w:rPr>
          <w:t>4.</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Quản lý đơn hàng.</w:t>
        </w:r>
        <w:r w:rsidR="00801967">
          <w:rPr>
            <w:noProof/>
            <w:webHidden/>
          </w:rPr>
          <w:tab/>
        </w:r>
        <w:r w:rsidR="00801967">
          <w:rPr>
            <w:noProof/>
            <w:webHidden/>
          </w:rPr>
          <w:fldChar w:fldCharType="begin"/>
        </w:r>
        <w:r w:rsidR="00801967">
          <w:rPr>
            <w:noProof/>
            <w:webHidden/>
          </w:rPr>
          <w:instrText xml:space="preserve"> PAGEREF _Toc122441612 \h </w:instrText>
        </w:r>
        <w:r w:rsidR="00801967">
          <w:rPr>
            <w:noProof/>
            <w:webHidden/>
          </w:rPr>
        </w:r>
        <w:r w:rsidR="00801967">
          <w:rPr>
            <w:noProof/>
            <w:webHidden/>
          </w:rPr>
          <w:fldChar w:fldCharType="separate"/>
        </w:r>
        <w:r w:rsidR="00682D0F">
          <w:rPr>
            <w:noProof/>
            <w:webHidden/>
          </w:rPr>
          <w:t>18</w:t>
        </w:r>
        <w:r w:rsidR="00801967">
          <w:rPr>
            <w:noProof/>
            <w:webHidden/>
          </w:rPr>
          <w:fldChar w:fldCharType="end"/>
        </w:r>
      </w:hyperlink>
    </w:p>
    <w:p w14:paraId="02E05322" w14:textId="68FFD996" w:rsidR="00801967" w:rsidRDefault="00000000">
      <w:pPr>
        <w:pStyle w:val="TOC3"/>
        <w:tabs>
          <w:tab w:val="left" w:pos="660"/>
          <w:tab w:val="right" w:leader="dot" w:pos="9350"/>
        </w:tabs>
        <w:rPr>
          <w:rFonts w:eastAsiaTheme="minorEastAsia" w:cstheme="minorBidi"/>
          <w:noProof/>
          <w:sz w:val="22"/>
          <w:szCs w:val="22"/>
        </w:rPr>
      </w:pPr>
      <w:hyperlink w:anchor="_Toc122441613" w:history="1">
        <w:r w:rsidR="00801967" w:rsidRPr="009E554E">
          <w:rPr>
            <w:rStyle w:val="Hyperlink"/>
            <w:rFonts w:ascii="Times New Roman" w:hAnsi="Times New Roman" w:cs="Times New Roman"/>
            <w:b/>
            <w:noProof/>
          </w:rPr>
          <w:t>5.</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Chi tiết đơn hàng.</w:t>
        </w:r>
        <w:r w:rsidR="00801967">
          <w:rPr>
            <w:noProof/>
            <w:webHidden/>
          </w:rPr>
          <w:tab/>
        </w:r>
        <w:r w:rsidR="00801967">
          <w:rPr>
            <w:noProof/>
            <w:webHidden/>
          </w:rPr>
          <w:fldChar w:fldCharType="begin"/>
        </w:r>
        <w:r w:rsidR="00801967">
          <w:rPr>
            <w:noProof/>
            <w:webHidden/>
          </w:rPr>
          <w:instrText xml:space="preserve"> PAGEREF _Toc122441613 \h </w:instrText>
        </w:r>
        <w:r w:rsidR="00801967">
          <w:rPr>
            <w:noProof/>
            <w:webHidden/>
          </w:rPr>
        </w:r>
        <w:r w:rsidR="00801967">
          <w:rPr>
            <w:noProof/>
            <w:webHidden/>
          </w:rPr>
          <w:fldChar w:fldCharType="separate"/>
        </w:r>
        <w:r w:rsidR="00682D0F">
          <w:rPr>
            <w:noProof/>
            <w:webHidden/>
          </w:rPr>
          <w:t>20</w:t>
        </w:r>
        <w:r w:rsidR="00801967">
          <w:rPr>
            <w:noProof/>
            <w:webHidden/>
          </w:rPr>
          <w:fldChar w:fldCharType="end"/>
        </w:r>
      </w:hyperlink>
    </w:p>
    <w:p w14:paraId="72E1E184" w14:textId="723AFF81" w:rsidR="00801967" w:rsidRDefault="00000000">
      <w:pPr>
        <w:pStyle w:val="TOC3"/>
        <w:tabs>
          <w:tab w:val="left" w:pos="660"/>
          <w:tab w:val="right" w:leader="dot" w:pos="9350"/>
        </w:tabs>
        <w:rPr>
          <w:rFonts w:eastAsiaTheme="minorEastAsia" w:cstheme="minorBidi"/>
          <w:noProof/>
          <w:sz w:val="22"/>
          <w:szCs w:val="22"/>
        </w:rPr>
      </w:pPr>
      <w:hyperlink w:anchor="_Toc122441614" w:history="1">
        <w:r w:rsidR="00801967" w:rsidRPr="009E554E">
          <w:rPr>
            <w:rStyle w:val="Hyperlink"/>
            <w:rFonts w:ascii="Times New Roman" w:hAnsi="Times New Roman" w:cs="Times New Roman"/>
            <w:b/>
            <w:noProof/>
          </w:rPr>
          <w:t>6.</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Sản phẩm</w:t>
        </w:r>
        <w:r w:rsidR="00801967">
          <w:rPr>
            <w:noProof/>
            <w:webHidden/>
          </w:rPr>
          <w:tab/>
        </w:r>
        <w:r w:rsidR="00801967">
          <w:rPr>
            <w:noProof/>
            <w:webHidden/>
          </w:rPr>
          <w:fldChar w:fldCharType="begin"/>
        </w:r>
        <w:r w:rsidR="00801967">
          <w:rPr>
            <w:noProof/>
            <w:webHidden/>
          </w:rPr>
          <w:instrText xml:space="preserve"> PAGEREF _Toc122441614 \h </w:instrText>
        </w:r>
        <w:r w:rsidR="00801967">
          <w:rPr>
            <w:noProof/>
            <w:webHidden/>
          </w:rPr>
        </w:r>
        <w:r w:rsidR="00801967">
          <w:rPr>
            <w:noProof/>
            <w:webHidden/>
          </w:rPr>
          <w:fldChar w:fldCharType="separate"/>
        </w:r>
        <w:r w:rsidR="00682D0F">
          <w:rPr>
            <w:noProof/>
            <w:webHidden/>
          </w:rPr>
          <w:t>21</w:t>
        </w:r>
        <w:r w:rsidR="00801967">
          <w:rPr>
            <w:noProof/>
            <w:webHidden/>
          </w:rPr>
          <w:fldChar w:fldCharType="end"/>
        </w:r>
      </w:hyperlink>
    </w:p>
    <w:p w14:paraId="5E957E90" w14:textId="3E3301B1" w:rsidR="00801967" w:rsidRDefault="00000000">
      <w:pPr>
        <w:pStyle w:val="TOC3"/>
        <w:tabs>
          <w:tab w:val="left" w:pos="660"/>
          <w:tab w:val="right" w:leader="dot" w:pos="9350"/>
        </w:tabs>
        <w:rPr>
          <w:rFonts w:eastAsiaTheme="minorEastAsia" w:cstheme="minorBidi"/>
          <w:noProof/>
          <w:sz w:val="22"/>
          <w:szCs w:val="22"/>
        </w:rPr>
      </w:pPr>
      <w:hyperlink w:anchor="_Toc122441615" w:history="1">
        <w:r w:rsidR="00801967" w:rsidRPr="009E554E">
          <w:rPr>
            <w:rStyle w:val="Hyperlink"/>
            <w:rFonts w:ascii="Times New Roman" w:hAnsi="Times New Roman" w:cs="Times New Roman"/>
            <w:b/>
            <w:noProof/>
          </w:rPr>
          <w:t>7.</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Loại sản phẩm.</w:t>
        </w:r>
        <w:r w:rsidR="00801967">
          <w:rPr>
            <w:noProof/>
            <w:webHidden/>
          </w:rPr>
          <w:tab/>
        </w:r>
        <w:r w:rsidR="00801967">
          <w:rPr>
            <w:noProof/>
            <w:webHidden/>
          </w:rPr>
          <w:fldChar w:fldCharType="begin"/>
        </w:r>
        <w:r w:rsidR="00801967">
          <w:rPr>
            <w:noProof/>
            <w:webHidden/>
          </w:rPr>
          <w:instrText xml:space="preserve"> PAGEREF _Toc122441615 \h </w:instrText>
        </w:r>
        <w:r w:rsidR="00801967">
          <w:rPr>
            <w:noProof/>
            <w:webHidden/>
          </w:rPr>
        </w:r>
        <w:r w:rsidR="00801967">
          <w:rPr>
            <w:noProof/>
            <w:webHidden/>
          </w:rPr>
          <w:fldChar w:fldCharType="separate"/>
        </w:r>
        <w:r w:rsidR="00682D0F">
          <w:rPr>
            <w:noProof/>
            <w:webHidden/>
          </w:rPr>
          <w:t>23</w:t>
        </w:r>
        <w:r w:rsidR="00801967">
          <w:rPr>
            <w:noProof/>
            <w:webHidden/>
          </w:rPr>
          <w:fldChar w:fldCharType="end"/>
        </w:r>
      </w:hyperlink>
    </w:p>
    <w:p w14:paraId="28254397" w14:textId="09FC2733" w:rsidR="00801967" w:rsidRDefault="00000000">
      <w:pPr>
        <w:pStyle w:val="TOC3"/>
        <w:tabs>
          <w:tab w:val="left" w:pos="660"/>
          <w:tab w:val="right" w:leader="dot" w:pos="9350"/>
        </w:tabs>
        <w:rPr>
          <w:rFonts w:eastAsiaTheme="minorEastAsia" w:cstheme="minorBidi"/>
          <w:noProof/>
          <w:sz w:val="22"/>
          <w:szCs w:val="22"/>
        </w:rPr>
      </w:pPr>
      <w:hyperlink w:anchor="_Toc122441616" w:history="1">
        <w:r w:rsidR="00801967" w:rsidRPr="009E554E">
          <w:rPr>
            <w:rStyle w:val="Hyperlink"/>
            <w:rFonts w:ascii="Times New Roman" w:hAnsi="Times New Roman" w:cs="Times New Roman"/>
            <w:b/>
            <w:noProof/>
          </w:rPr>
          <w:t>8.</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Quản lí User</w:t>
        </w:r>
        <w:r w:rsidR="00801967">
          <w:rPr>
            <w:noProof/>
            <w:webHidden/>
          </w:rPr>
          <w:tab/>
        </w:r>
        <w:r w:rsidR="00801967">
          <w:rPr>
            <w:noProof/>
            <w:webHidden/>
          </w:rPr>
          <w:fldChar w:fldCharType="begin"/>
        </w:r>
        <w:r w:rsidR="00801967">
          <w:rPr>
            <w:noProof/>
            <w:webHidden/>
          </w:rPr>
          <w:instrText xml:space="preserve"> PAGEREF _Toc122441616 \h </w:instrText>
        </w:r>
        <w:r w:rsidR="00801967">
          <w:rPr>
            <w:noProof/>
            <w:webHidden/>
          </w:rPr>
        </w:r>
        <w:r w:rsidR="00801967">
          <w:rPr>
            <w:noProof/>
            <w:webHidden/>
          </w:rPr>
          <w:fldChar w:fldCharType="separate"/>
        </w:r>
        <w:r w:rsidR="00682D0F">
          <w:rPr>
            <w:noProof/>
            <w:webHidden/>
          </w:rPr>
          <w:t>25</w:t>
        </w:r>
        <w:r w:rsidR="00801967">
          <w:rPr>
            <w:noProof/>
            <w:webHidden/>
          </w:rPr>
          <w:fldChar w:fldCharType="end"/>
        </w:r>
      </w:hyperlink>
    </w:p>
    <w:p w14:paraId="389EB333" w14:textId="0DD97F77" w:rsidR="00801967" w:rsidRDefault="00000000">
      <w:pPr>
        <w:pStyle w:val="TOC3"/>
        <w:tabs>
          <w:tab w:val="left" w:pos="660"/>
          <w:tab w:val="right" w:leader="dot" w:pos="9350"/>
        </w:tabs>
        <w:rPr>
          <w:rFonts w:eastAsiaTheme="minorEastAsia" w:cstheme="minorBidi"/>
          <w:noProof/>
          <w:sz w:val="22"/>
          <w:szCs w:val="22"/>
        </w:rPr>
      </w:pPr>
      <w:hyperlink w:anchor="_Toc122441617" w:history="1">
        <w:r w:rsidR="00801967" w:rsidRPr="009E554E">
          <w:rPr>
            <w:rStyle w:val="Hyperlink"/>
            <w:rFonts w:ascii="Times New Roman" w:hAnsi="Times New Roman" w:cs="Times New Roman"/>
            <w:b/>
            <w:noProof/>
          </w:rPr>
          <w:t>9.</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Xem thông tin tài khoản.</w:t>
        </w:r>
        <w:r w:rsidR="00801967">
          <w:rPr>
            <w:noProof/>
            <w:webHidden/>
          </w:rPr>
          <w:tab/>
        </w:r>
        <w:r w:rsidR="00801967">
          <w:rPr>
            <w:noProof/>
            <w:webHidden/>
          </w:rPr>
          <w:fldChar w:fldCharType="begin"/>
        </w:r>
        <w:r w:rsidR="00801967">
          <w:rPr>
            <w:noProof/>
            <w:webHidden/>
          </w:rPr>
          <w:instrText xml:space="preserve"> PAGEREF _Toc122441617 \h </w:instrText>
        </w:r>
        <w:r w:rsidR="00801967">
          <w:rPr>
            <w:noProof/>
            <w:webHidden/>
          </w:rPr>
        </w:r>
        <w:r w:rsidR="00801967">
          <w:rPr>
            <w:noProof/>
            <w:webHidden/>
          </w:rPr>
          <w:fldChar w:fldCharType="separate"/>
        </w:r>
        <w:r w:rsidR="00682D0F">
          <w:rPr>
            <w:noProof/>
            <w:webHidden/>
          </w:rPr>
          <w:t>28</w:t>
        </w:r>
        <w:r w:rsidR="00801967">
          <w:rPr>
            <w:noProof/>
            <w:webHidden/>
          </w:rPr>
          <w:fldChar w:fldCharType="end"/>
        </w:r>
      </w:hyperlink>
    </w:p>
    <w:p w14:paraId="3B4D7FF9" w14:textId="2ED7C8DF" w:rsidR="00801967" w:rsidRDefault="00000000">
      <w:pPr>
        <w:pStyle w:val="TOC3"/>
        <w:tabs>
          <w:tab w:val="left" w:pos="880"/>
          <w:tab w:val="right" w:leader="dot" w:pos="9350"/>
        </w:tabs>
        <w:rPr>
          <w:rFonts w:eastAsiaTheme="minorEastAsia" w:cstheme="minorBidi"/>
          <w:noProof/>
          <w:sz w:val="22"/>
          <w:szCs w:val="22"/>
        </w:rPr>
      </w:pPr>
      <w:hyperlink w:anchor="_Toc122441618" w:history="1">
        <w:r w:rsidR="00801967" w:rsidRPr="009E554E">
          <w:rPr>
            <w:rStyle w:val="Hyperlink"/>
            <w:rFonts w:ascii="Times New Roman" w:hAnsi="Times New Roman" w:cs="Times New Roman"/>
            <w:b/>
            <w:noProof/>
          </w:rPr>
          <w:t>10.</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About.</w:t>
        </w:r>
        <w:r w:rsidR="00801967">
          <w:rPr>
            <w:noProof/>
            <w:webHidden/>
          </w:rPr>
          <w:tab/>
        </w:r>
        <w:r w:rsidR="00801967">
          <w:rPr>
            <w:noProof/>
            <w:webHidden/>
          </w:rPr>
          <w:fldChar w:fldCharType="begin"/>
        </w:r>
        <w:r w:rsidR="00801967">
          <w:rPr>
            <w:noProof/>
            <w:webHidden/>
          </w:rPr>
          <w:instrText xml:space="preserve"> PAGEREF _Toc122441618 \h </w:instrText>
        </w:r>
        <w:r w:rsidR="00801967">
          <w:rPr>
            <w:noProof/>
            <w:webHidden/>
          </w:rPr>
        </w:r>
        <w:r w:rsidR="00801967">
          <w:rPr>
            <w:noProof/>
            <w:webHidden/>
          </w:rPr>
          <w:fldChar w:fldCharType="separate"/>
        </w:r>
        <w:r w:rsidR="00682D0F">
          <w:rPr>
            <w:noProof/>
            <w:webHidden/>
          </w:rPr>
          <w:t>28</w:t>
        </w:r>
        <w:r w:rsidR="00801967">
          <w:rPr>
            <w:noProof/>
            <w:webHidden/>
          </w:rPr>
          <w:fldChar w:fldCharType="end"/>
        </w:r>
      </w:hyperlink>
    </w:p>
    <w:p w14:paraId="27334222" w14:textId="2317A7AF" w:rsidR="00801967" w:rsidRDefault="00000000">
      <w:pPr>
        <w:pStyle w:val="TOC3"/>
        <w:tabs>
          <w:tab w:val="left" w:pos="880"/>
          <w:tab w:val="right" w:leader="dot" w:pos="9350"/>
        </w:tabs>
        <w:rPr>
          <w:rFonts w:eastAsiaTheme="minorEastAsia" w:cstheme="minorBidi"/>
          <w:noProof/>
          <w:sz w:val="22"/>
          <w:szCs w:val="22"/>
        </w:rPr>
      </w:pPr>
      <w:hyperlink w:anchor="_Toc122441619" w:history="1">
        <w:r w:rsidR="00801967" w:rsidRPr="009E554E">
          <w:rPr>
            <w:rStyle w:val="Hyperlink"/>
            <w:rFonts w:ascii="Times New Roman" w:hAnsi="Times New Roman" w:cs="Times New Roman"/>
            <w:b/>
            <w:noProof/>
          </w:rPr>
          <w:t>11.</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Shop</w:t>
        </w:r>
        <w:r w:rsidR="00801967">
          <w:rPr>
            <w:noProof/>
            <w:webHidden/>
          </w:rPr>
          <w:tab/>
        </w:r>
        <w:r w:rsidR="00801967">
          <w:rPr>
            <w:noProof/>
            <w:webHidden/>
          </w:rPr>
          <w:fldChar w:fldCharType="begin"/>
        </w:r>
        <w:r w:rsidR="00801967">
          <w:rPr>
            <w:noProof/>
            <w:webHidden/>
          </w:rPr>
          <w:instrText xml:space="preserve"> PAGEREF _Toc122441619 \h </w:instrText>
        </w:r>
        <w:r w:rsidR="00801967">
          <w:rPr>
            <w:noProof/>
            <w:webHidden/>
          </w:rPr>
        </w:r>
        <w:r w:rsidR="00801967">
          <w:rPr>
            <w:noProof/>
            <w:webHidden/>
          </w:rPr>
          <w:fldChar w:fldCharType="separate"/>
        </w:r>
        <w:r w:rsidR="00682D0F">
          <w:rPr>
            <w:noProof/>
            <w:webHidden/>
          </w:rPr>
          <w:t>29</w:t>
        </w:r>
        <w:r w:rsidR="00801967">
          <w:rPr>
            <w:noProof/>
            <w:webHidden/>
          </w:rPr>
          <w:fldChar w:fldCharType="end"/>
        </w:r>
      </w:hyperlink>
    </w:p>
    <w:p w14:paraId="747CE18C" w14:textId="6145C274" w:rsidR="00801967" w:rsidRDefault="00000000">
      <w:pPr>
        <w:pStyle w:val="TOC3"/>
        <w:tabs>
          <w:tab w:val="left" w:pos="880"/>
          <w:tab w:val="right" w:leader="dot" w:pos="9350"/>
        </w:tabs>
        <w:rPr>
          <w:rFonts w:eastAsiaTheme="minorEastAsia" w:cstheme="minorBidi"/>
          <w:noProof/>
          <w:sz w:val="22"/>
          <w:szCs w:val="22"/>
        </w:rPr>
      </w:pPr>
      <w:hyperlink w:anchor="_Toc122441620" w:history="1">
        <w:r w:rsidR="00801967" w:rsidRPr="009E554E">
          <w:rPr>
            <w:rStyle w:val="Hyperlink"/>
            <w:rFonts w:ascii="Times New Roman" w:hAnsi="Times New Roman" w:cs="Times New Roman"/>
            <w:b/>
            <w:noProof/>
          </w:rPr>
          <w:t>12.</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Contact.</w:t>
        </w:r>
        <w:r w:rsidR="00801967">
          <w:rPr>
            <w:noProof/>
            <w:webHidden/>
          </w:rPr>
          <w:tab/>
        </w:r>
        <w:r w:rsidR="00801967">
          <w:rPr>
            <w:noProof/>
            <w:webHidden/>
          </w:rPr>
          <w:fldChar w:fldCharType="begin"/>
        </w:r>
        <w:r w:rsidR="00801967">
          <w:rPr>
            <w:noProof/>
            <w:webHidden/>
          </w:rPr>
          <w:instrText xml:space="preserve"> PAGEREF _Toc122441620 \h </w:instrText>
        </w:r>
        <w:r w:rsidR="00801967">
          <w:rPr>
            <w:noProof/>
            <w:webHidden/>
          </w:rPr>
        </w:r>
        <w:r w:rsidR="00801967">
          <w:rPr>
            <w:noProof/>
            <w:webHidden/>
          </w:rPr>
          <w:fldChar w:fldCharType="separate"/>
        </w:r>
        <w:r w:rsidR="00682D0F">
          <w:rPr>
            <w:noProof/>
            <w:webHidden/>
          </w:rPr>
          <w:t>30</w:t>
        </w:r>
        <w:r w:rsidR="00801967">
          <w:rPr>
            <w:noProof/>
            <w:webHidden/>
          </w:rPr>
          <w:fldChar w:fldCharType="end"/>
        </w:r>
      </w:hyperlink>
    </w:p>
    <w:p w14:paraId="75E5B7D5" w14:textId="14E5B6B2" w:rsidR="00801967" w:rsidRDefault="00000000">
      <w:pPr>
        <w:pStyle w:val="TOC3"/>
        <w:tabs>
          <w:tab w:val="left" w:pos="880"/>
          <w:tab w:val="right" w:leader="dot" w:pos="9350"/>
        </w:tabs>
        <w:rPr>
          <w:rFonts w:eastAsiaTheme="minorEastAsia" w:cstheme="minorBidi"/>
          <w:noProof/>
          <w:sz w:val="22"/>
          <w:szCs w:val="22"/>
        </w:rPr>
      </w:pPr>
      <w:hyperlink w:anchor="_Toc122441621" w:history="1">
        <w:r w:rsidR="00801967" w:rsidRPr="009E554E">
          <w:rPr>
            <w:rStyle w:val="Hyperlink"/>
            <w:rFonts w:ascii="Times New Roman" w:hAnsi="Times New Roman" w:cs="Times New Roman"/>
            <w:b/>
            <w:noProof/>
          </w:rPr>
          <w:t>13.</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Xem sản phẩm.</w:t>
        </w:r>
        <w:r w:rsidR="00801967">
          <w:rPr>
            <w:noProof/>
            <w:webHidden/>
          </w:rPr>
          <w:tab/>
        </w:r>
        <w:r w:rsidR="00801967">
          <w:rPr>
            <w:noProof/>
            <w:webHidden/>
          </w:rPr>
          <w:fldChar w:fldCharType="begin"/>
        </w:r>
        <w:r w:rsidR="00801967">
          <w:rPr>
            <w:noProof/>
            <w:webHidden/>
          </w:rPr>
          <w:instrText xml:space="preserve"> PAGEREF _Toc122441621 \h </w:instrText>
        </w:r>
        <w:r w:rsidR="00801967">
          <w:rPr>
            <w:noProof/>
            <w:webHidden/>
          </w:rPr>
        </w:r>
        <w:r w:rsidR="00801967">
          <w:rPr>
            <w:noProof/>
            <w:webHidden/>
          </w:rPr>
          <w:fldChar w:fldCharType="separate"/>
        </w:r>
        <w:r w:rsidR="00682D0F">
          <w:rPr>
            <w:noProof/>
            <w:webHidden/>
          </w:rPr>
          <w:t>30</w:t>
        </w:r>
        <w:r w:rsidR="00801967">
          <w:rPr>
            <w:noProof/>
            <w:webHidden/>
          </w:rPr>
          <w:fldChar w:fldCharType="end"/>
        </w:r>
      </w:hyperlink>
    </w:p>
    <w:p w14:paraId="08CA6FE0" w14:textId="1D455B21" w:rsidR="00801967" w:rsidRDefault="00000000">
      <w:pPr>
        <w:pStyle w:val="TOC3"/>
        <w:tabs>
          <w:tab w:val="left" w:pos="880"/>
          <w:tab w:val="right" w:leader="dot" w:pos="9350"/>
        </w:tabs>
        <w:rPr>
          <w:rFonts w:eastAsiaTheme="minorEastAsia" w:cstheme="minorBidi"/>
          <w:noProof/>
          <w:sz w:val="22"/>
          <w:szCs w:val="22"/>
        </w:rPr>
      </w:pPr>
      <w:hyperlink w:anchor="_Toc122441622" w:history="1">
        <w:r w:rsidR="00801967" w:rsidRPr="009E554E">
          <w:rPr>
            <w:rStyle w:val="Hyperlink"/>
            <w:b/>
            <w:noProof/>
          </w:rPr>
          <w:t>14.</w:t>
        </w:r>
        <w:r w:rsidR="00801967">
          <w:rPr>
            <w:rFonts w:eastAsiaTheme="minorEastAsia" w:cstheme="minorBidi"/>
            <w:noProof/>
            <w:sz w:val="22"/>
            <w:szCs w:val="22"/>
          </w:rPr>
          <w:tab/>
        </w:r>
        <w:r w:rsidR="00801967" w:rsidRPr="009E554E">
          <w:rPr>
            <w:rStyle w:val="Hyperlink"/>
            <w:rFonts w:ascii="Times New Roman" w:hAnsi="Times New Roman" w:cs="Times New Roman"/>
            <w:b/>
            <w:noProof/>
          </w:rPr>
          <w:t>Giỏ hàng</w:t>
        </w:r>
        <w:r w:rsidR="00801967">
          <w:rPr>
            <w:noProof/>
            <w:webHidden/>
          </w:rPr>
          <w:tab/>
        </w:r>
        <w:r w:rsidR="00801967">
          <w:rPr>
            <w:noProof/>
            <w:webHidden/>
          </w:rPr>
          <w:fldChar w:fldCharType="begin"/>
        </w:r>
        <w:r w:rsidR="00801967">
          <w:rPr>
            <w:noProof/>
            <w:webHidden/>
          </w:rPr>
          <w:instrText xml:space="preserve"> PAGEREF _Toc122441622 \h </w:instrText>
        </w:r>
        <w:r w:rsidR="00801967">
          <w:rPr>
            <w:noProof/>
            <w:webHidden/>
          </w:rPr>
        </w:r>
        <w:r w:rsidR="00801967">
          <w:rPr>
            <w:noProof/>
            <w:webHidden/>
          </w:rPr>
          <w:fldChar w:fldCharType="separate"/>
        </w:r>
        <w:r w:rsidR="00682D0F">
          <w:rPr>
            <w:noProof/>
            <w:webHidden/>
          </w:rPr>
          <w:t>31</w:t>
        </w:r>
        <w:r w:rsidR="00801967">
          <w:rPr>
            <w:noProof/>
            <w:webHidden/>
          </w:rPr>
          <w:fldChar w:fldCharType="end"/>
        </w:r>
      </w:hyperlink>
    </w:p>
    <w:p w14:paraId="5932A3D7" w14:textId="23FF4706" w:rsidR="00801967" w:rsidRDefault="00000000">
      <w:pPr>
        <w:pStyle w:val="TOC3"/>
        <w:tabs>
          <w:tab w:val="left" w:pos="880"/>
          <w:tab w:val="right" w:leader="dot" w:pos="9350"/>
        </w:tabs>
        <w:rPr>
          <w:rFonts w:eastAsiaTheme="minorEastAsia" w:cstheme="minorBidi"/>
          <w:noProof/>
          <w:sz w:val="22"/>
          <w:szCs w:val="22"/>
        </w:rPr>
      </w:pPr>
      <w:hyperlink w:anchor="_Toc122441623" w:history="1">
        <w:r w:rsidR="00801967" w:rsidRPr="009E554E">
          <w:rPr>
            <w:rStyle w:val="Hyperlink"/>
            <w:noProof/>
          </w:rPr>
          <w:t>15.</w:t>
        </w:r>
        <w:r w:rsidR="00801967">
          <w:rPr>
            <w:rFonts w:eastAsiaTheme="minorEastAsia" w:cstheme="minorBidi"/>
            <w:noProof/>
            <w:sz w:val="22"/>
            <w:szCs w:val="22"/>
          </w:rPr>
          <w:tab/>
        </w:r>
        <w:r w:rsidR="00801967" w:rsidRPr="009E554E">
          <w:rPr>
            <w:rStyle w:val="Hyperlink"/>
            <w:noProof/>
          </w:rPr>
          <w:t>Lịch sử đơn hàng</w:t>
        </w:r>
        <w:r w:rsidR="00801967">
          <w:rPr>
            <w:noProof/>
            <w:webHidden/>
          </w:rPr>
          <w:tab/>
        </w:r>
        <w:r w:rsidR="00801967">
          <w:rPr>
            <w:noProof/>
            <w:webHidden/>
          </w:rPr>
          <w:fldChar w:fldCharType="begin"/>
        </w:r>
        <w:r w:rsidR="00801967">
          <w:rPr>
            <w:noProof/>
            <w:webHidden/>
          </w:rPr>
          <w:instrText xml:space="preserve"> PAGEREF _Toc122441623 \h </w:instrText>
        </w:r>
        <w:r w:rsidR="00801967">
          <w:rPr>
            <w:noProof/>
            <w:webHidden/>
          </w:rPr>
        </w:r>
        <w:r w:rsidR="00801967">
          <w:rPr>
            <w:noProof/>
            <w:webHidden/>
          </w:rPr>
          <w:fldChar w:fldCharType="separate"/>
        </w:r>
        <w:r w:rsidR="00682D0F">
          <w:rPr>
            <w:noProof/>
            <w:webHidden/>
          </w:rPr>
          <w:t>34</w:t>
        </w:r>
        <w:r w:rsidR="00801967">
          <w:rPr>
            <w:noProof/>
            <w:webHidden/>
          </w:rPr>
          <w:fldChar w:fldCharType="end"/>
        </w:r>
      </w:hyperlink>
    </w:p>
    <w:p w14:paraId="06C4432E" w14:textId="2C0D2002" w:rsidR="00801967" w:rsidRDefault="00000000">
      <w:pPr>
        <w:pStyle w:val="TOC1"/>
        <w:tabs>
          <w:tab w:val="right" w:leader="dot" w:pos="9350"/>
        </w:tabs>
        <w:rPr>
          <w:rFonts w:asciiTheme="minorHAnsi" w:eastAsiaTheme="minorEastAsia" w:hAnsiTheme="minorHAnsi"/>
          <w:b w:val="0"/>
          <w:bCs w:val="0"/>
          <w:caps w:val="0"/>
          <w:noProof/>
          <w:sz w:val="22"/>
          <w:szCs w:val="22"/>
        </w:rPr>
      </w:pPr>
      <w:hyperlink w:anchor="_Toc122441624" w:history="1">
        <w:r w:rsidR="00801967" w:rsidRPr="009E554E">
          <w:rPr>
            <w:rStyle w:val="Hyperlink"/>
            <w:noProof/>
          </w:rPr>
          <w:t xml:space="preserve">IV </w:t>
        </w:r>
        <w:r w:rsidR="00801967" w:rsidRPr="009E554E">
          <w:rPr>
            <w:rStyle w:val="Hyperlink"/>
            <w:noProof/>
            <w:lang w:val="vi-VN"/>
          </w:rPr>
          <w:t>KẾT LUẬN</w:t>
        </w:r>
        <w:r w:rsidR="00801967">
          <w:rPr>
            <w:noProof/>
            <w:webHidden/>
          </w:rPr>
          <w:tab/>
        </w:r>
        <w:r w:rsidR="00801967">
          <w:rPr>
            <w:noProof/>
            <w:webHidden/>
          </w:rPr>
          <w:fldChar w:fldCharType="begin"/>
        </w:r>
        <w:r w:rsidR="00801967">
          <w:rPr>
            <w:noProof/>
            <w:webHidden/>
          </w:rPr>
          <w:instrText xml:space="preserve"> PAGEREF _Toc122441624 \h </w:instrText>
        </w:r>
        <w:r w:rsidR="00801967">
          <w:rPr>
            <w:noProof/>
            <w:webHidden/>
          </w:rPr>
        </w:r>
        <w:r w:rsidR="00801967">
          <w:rPr>
            <w:noProof/>
            <w:webHidden/>
          </w:rPr>
          <w:fldChar w:fldCharType="separate"/>
        </w:r>
        <w:r w:rsidR="00682D0F">
          <w:rPr>
            <w:noProof/>
            <w:webHidden/>
          </w:rPr>
          <w:t>34</w:t>
        </w:r>
        <w:r w:rsidR="00801967">
          <w:rPr>
            <w:noProof/>
            <w:webHidden/>
          </w:rPr>
          <w:fldChar w:fldCharType="end"/>
        </w:r>
      </w:hyperlink>
    </w:p>
    <w:p w14:paraId="3251E78C" w14:textId="08C9425F" w:rsidR="00801967" w:rsidRDefault="00000000">
      <w:pPr>
        <w:pStyle w:val="TOC1"/>
        <w:tabs>
          <w:tab w:val="right" w:leader="dot" w:pos="9350"/>
        </w:tabs>
        <w:rPr>
          <w:rFonts w:asciiTheme="minorHAnsi" w:eastAsiaTheme="minorEastAsia" w:hAnsiTheme="minorHAnsi"/>
          <w:b w:val="0"/>
          <w:bCs w:val="0"/>
          <w:caps w:val="0"/>
          <w:noProof/>
          <w:sz w:val="22"/>
          <w:szCs w:val="22"/>
        </w:rPr>
      </w:pPr>
      <w:hyperlink w:anchor="_Toc122441625" w:history="1">
        <w:r w:rsidR="00801967" w:rsidRPr="009E554E">
          <w:rPr>
            <w:rStyle w:val="Hyperlink"/>
            <w:noProof/>
            <w:lang w:val="vi-VN"/>
          </w:rPr>
          <w:t>TÀI LIỆU THAM KHẢO</w:t>
        </w:r>
        <w:r w:rsidR="00801967">
          <w:rPr>
            <w:noProof/>
            <w:webHidden/>
          </w:rPr>
          <w:tab/>
        </w:r>
        <w:r w:rsidR="00801967">
          <w:rPr>
            <w:noProof/>
            <w:webHidden/>
          </w:rPr>
          <w:fldChar w:fldCharType="begin"/>
        </w:r>
        <w:r w:rsidR="00801967">
          <w:rPr>
            <w:noProof/>
            <w:webHidden/>
          </w:rPr>
          <w:instrText xml:space="preserve"> PAGEREF _Toc122441625 \h </w:instrText>
        </w:r>
        <w:r w:rsidR="00801967">
          <w:rPr>
            <w:noProof/>
            <w:webHidden/>
          </w:rPr>
        </w:r>
        <w:r w:rsidR="00801967">
          <w:rPr>
            <w:noProof/>
            <w:webHidden/>
          </w:rPr>
          <w:fldChar w:fldCharType="separate"/>
        </w:r>
        <w:r w:rsidR="00682D0F">
          <w:rPr>
            <w:noProof/>
            <w:webHidden/>
          </w:rPr>
          <w:t>35</w:t>
        </w:r>
        <w:r w:rsidR="00801967">
          <w:rPr>
            <w:noProof/>
            <w:webHidden/>
          </w:rPr>
          <w:fldChar w:fldCharType="end"/>
        </w:r>
      </w:hyperlink>
    </w:p>
    <w:p w14:paraId="0B2CA34E" w14:textId="2B2EF7DD" w:rsidR="00801967" w:rsidRDefault="00000000">
      <w:pPr>
        <w:pStyle w:val="TOC1"/>
        <w:tabs>
          <w:tab w:val="right" w:leader="dot" w:pos="9350"/>
        </w:tabs>
        <w:rPr>
          <w:rFonts w:asciiTheme="minorHAnsi" w:eastAsiaTheme="minorEastAsia" w:hAnsiTheme="minorHAnsi"/>
          <w:b w:val="0"/>
          <w:bCs w:val="0"/>
          <w:caps w:val="0"/>
          <w:noProof/>
          <w:sz w:val="22"/>
          <w:szCs w:val="22"/>
        </w:rPr>
      </w:pPr>
      <w:hyperlink w:anchor="_Toc122441626" w:history="1">
        <w:r w:rsidR="00801967" w:rsidRPr="009E554E">
          <w:rPr>
            <w:rStyle w:val="Hyperlink"/>
            <w:noProof/>
          </w:rPr>
          <w:t>PHÂN CHIA CÔNG VIỆC</w:t>
        </w:r>
        <w:r w:rsidR="00801967">
          <w:rPr>
            <w:noProof/>
            <w:webHidden/>
          </w:rPr>
          <w:tab/>
        </w:r>
        <w:r w:rsidR="00801967">
          <w:rPr>
            <w:noProof/>
            <w:webHidden/>
          </w:rPr>
          <w:fldChar w:fldCharType="begin"/>
        </w:r>
        <w:r w:rsidR="00801967">
          <w:rPr>
            <w:noProof/>
            <w:webHidden/>
          </w:rPr>
          <w:instrText xml:space="preserve"> PAGEREF _Toc122441626 \h </w:instrText>
        </w:r>
        <w:r w:rsidR="00801967">
          <w:rPr>
            <w:noProof/>
            <w:webHidden/>
          </w:rPr>
        </w:r>
        <w:r w:rsidR="00801967">
          <w:rPr>
            <w:noProof/>
            <w:webHidden/>
          </w:rPr>
          <w:fldChar w:fldCharType="separate"/>
        </w:r>
        <w:r w:rsidR="00682D0F">
          <w:rPr>
            <w:noProof/>
            <w:webHidden/>
          </w:rPr>
          <w:t>36</w:t>
        </w:r>
        <w:r w:rsidR="00801967">
          <w:rPr>
            <w:noProof/>
            <w:webHidden/>
          </w:rPr>
          <w:fldChar w:fldCharType="end"/>
        </w:r>
      </w:hyperlink>
    </w:p>
    <w:p w14:paraId="7691A417" w14:textId="4A8198B7" w:rsidR="00813DB3" w:rsidRPr="002B49E8" w:rsidRDefault="008812BF" w:rsidP="009910B3">
      <w:pPr>
        <w:jc w:val="both"/>
        <w:rPr>
          <w:rFonts w:ascii="Times New Roman" w:eastAsia="Calibri" w:hAnsi="Times New Roman" w:cs="Times New Roman"/>
          <w:sz w:val="36"/>
          <w:szCs w:val="28"/>
        </w:rPr>
      </w:pPr>
      <w:r w:rsidRPr="008812BF">
        <w:rPr>
          <w:rFonts w:ascii="Times New Roman" w:hAnsi="Times New Roman" w:cs="Times New Roman"/>
          <w:sz w:val="28"/>
          <w:szCs w:val="28"/>
        </w:rPr>
        <w:fldChar w:fldCharType="end"/>
      </w:r>
      <w:r w:rsidR="0050743F" w:rsidRPr="002B49E8">
        <w:rPr>
          <w:rFonts w:ascii="Times New Roman" w:hAnsi="Times New Roman" w:cs="Times New Roman"/>
          <w:sz w:val="36"/>
          <w:szCs w:val="28"/>
        </w:rPr>
        <w:br w:type="page"/>
      </w:r>
    </w:p>
    <w:p w14:paraId="4C510A4E" w14:textId="77777777" w:rsidR="00533F45" w:rsidRPr="002B49E8" w:rsidRDefault="00533F45" w:rsidP="009910B3">
      <w:pPr>
        <w:pStyle w:val="Heading1"/>
        <w:jc w:val="both"/>
        <w:rPr>
          <w:color w:val="1B1B1B"/>
          <w:sz w:val="36"/>
          <w:szCs w:val="28"/>
        </w:rPr>
        <w:sectPr w:rsidR="00533F45" w:rsidRPr="002B49E8">
          <w:footerReference w:type="default" r:id="rId9"/>
          <w:pgSz w:w="12240" w:h="15840"/>
          <w:pgMar w:top="1440" w:right="1440" w:bottom="1440" w:left="1440" w:header="720" w:footer="720" w:gutter="0"/>
          <w:cols w:space="720"/>
          <w:docGrid w:linePitch="360"/>
        </w:sectPr>
      </w:pPr>
    </w:p>
    <w:p w14:paraId="5C05273A" w14:textId="77777777" w:rsidR="00BC73FD" w:rsidRPr="002B49E8" w:rsidRDefault="00544AC0" w:rsidP="008812BF">
      <w:pPr>
        <w:pStyle w:val="Heading1"/>
        <w:rPr>
          <w:color w:val="000000"/>
          <w:sz w:val="36"/>
          <w:szCs w:val="20"/>
          <w:shd w:val="clear" w:color="auto" w:fill="FFFFFF"/>
        </w:rPr>
      </w:pPr>
      <w:bookmarkStart w:id="0" w:name="_Toc26608218"/>
      <w:bookmarkStart w:id="1" w:name="_Toc122441598"/>
      <w:r w:rsidRPr="002B49E8">
        <w:rPr>
          <w:color w:val="000000"/>
          <w:sz w:val="36"/>
          <w:szCs w:val="20"/>
          <w:shd w:val="clear" w:color="auto" w:fill="FFFFFF"/>
        </w:rPr>
        <w:lastRenderedPageBreak/>
        <w:t>LỜI NÓI ĐẦU</w:t>
      </w:r>
      <w:bookmarkEnd w:id="0"/>
      <w:bookmarkEnd w:id="1"/>
    </w:p>
    <w:p w14:paraId="4CBED48E" w14:textId="77777777" w:rsidR="00544AC0" w:rsidRPr="002B49E8" w:rsidRDefault="00BC73FD" w:rsidP="006141E4">
      <w:pPr>
        <w:spacing w:line="360" w:lineRule="auto"/>
        <w:ind w:firstLine="540"/>
        <w:jc w:val="both"/>
        <w:rPr>
          <w:rFonts w:ascii="Times New Roman" w:hAnsi="Times New Roman" w:cs="Times New Roman"/>
          <w:sz w:val="28"/>
          <w:szCs w:val="28"/>
        </w:rPr>
      </w:pPr>
      <w:r w:rsidRPr="002B49E8">
        <w:rPr>
          <w:rFonts w:ascii="Times New Roman" w:hAnsi="Times New Roman" w:cs="Times New Roman"/>
          <w:color w:val="000000"/>
          <w:sz w:val="28"/>
          <w:szCs w:val="20"/>
          <w:shd w:val="clear" w:color="auto" w:fill="FFFFFF"/>
        </w:rPr>
        <w:t xml:space="preserve"> 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Cùng với sự phát triển không ngừng về kỹ thuật máy tính và mạng điện tử, công nghệ thông tin cũng</w:t>
      </w:r>
      <w:r w:rsidR="000A37EE" w:rsidRPr="002B49E8">
        <w:rPr>
          <w:rFonts w:ascii="Times New Roman" w:hAnsi="Times New Roman" w:cs="Times New Roman"/>
          <w:color w:val="000000"/>
          <w:sz w:val="28"/>
          <w:szCs w:val="20"/>
          <w:shd w:val="clear" w:color="auto" w:fill="FFFFFF"/>
        </w:rPr>
        <w:t xml:space="preserve"> có</w:t>
      </w:r>
      <w:r w:rsidRPr="002B49E8">
        <w:rPr>
          <w:rFonts w:ascii="Times New Roman" w:hAnsi="Times New Roman" w:cs="Times New Roman"/>
          <w:color w:val="000000"/>
          <w:sz w:val="28"/>
          <w:szCs w:val="20"/>
          <w:shd w:val="clear" w:color="auto" w:fill="FFFFFF"/>
        </w:rPr>
        <w:t xml:space="preserve"> được những công nghệ có đẳng cấp cao và lần lượt chinh phục hết đỉnh cao này đến đỉnh cao khác. Mạng Internet là một trong những sản phẩm có giá trị hết sức lớn lao và ngày càng trở </w:t>
      </w:r>
      <w:r w:rsidR="000A37EE" w:rsidRPr="002B49E8">
        <w:rPr>
          <w:rFonts w:ascii="Times New Roman" w:hAnsi="Times New Roman" w:cs="Times New Roman"/>
          <w:color w:val="000000"/>
          <w:sz w:val="28"/>
          <w:szCs w:val="20"/>
          <w:shd w:val="clear" w:color="auto" w:fill="FFFFFF"/>
        </w:rPr>
        <w:t>thành</w:t>
      </w:r>
      <w:r w:rsidRPr="002B49E8">
        <w:rPr>
          <w:rFonts w:ascii="Times New Roman" w:hAnsi="Times New Roman" w:cs="Times New Roman"/>
          <w:color w:val="000000"/>
          <w:sz w:val="28"/>
          <w:szCs w:val="20"/>
          <w:shd w:val="clear" w:color="auto" w:fill="FFFFFF"/>
        </w:rPr>
        <w:t xml:space="preserve">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w:t>
      </w:r>
      <w:r w:rsidR="000A37EE" w:rsidRPr="002B49E8">
        <w:rPr>
          <w:rFonts w:ascii="Times New Roman" w:hAnsi="Times New Roman" w:cs="Times New Roman"/>
          <w:color w:val="000000"/>
          <w:sz w:val="28"/>
          <w:szCs w:val="20"/>
          <w:shd w:val="clear" w:color="auto" w:fill="FFFFFF"/>
        </w:rPr>
        <w:t xml:space="preserve"> </w:t>
      </w:r>
      <w:r w:rsidRPr="002B49E8">
        <w:rPr>
          <w:rFonts w:ascii="Times New Roman" w:hAnsi="Times New Roman" w:cs="Times New Roman"/>
          <w:color w:val="000000"/>
          <w:sz w:val="28"/>
          <w:szCs w:val="20"/>
          <w:shd w:val="clear" w:color="auto" w:fill="FFFFFF"/>
        </w:rPr>
        <w:t>thiế</w:t>
      </w:r>
      <w:r w:rsidR="00B8004E" w:rsidRPr="002B49E8">
        <w:rPr>
          <w:rFonts w:ascii="Times New Roman" w:hAnsi="Times New Roman" w:cs="Times New Roman"/>
          <w:color w:val="000000"/>
          <w:sz w:val="28"/>
          <w:szCs w:val="20"/>
          <w:shd w:val="clear" w:color="auto" w:fill="FFFFFF"/>
        </w:rPr>
        <w:t xml:space="preserve">t. </w:t>
      </w:r>
      <w:r w:rsidRPr="002B49E8">
        <w:rPr>
          <w:rFonts w:ascii="Times New Roman" w:hAnsi="Times New Roman" w:cs="Times New Roman"/>
          <w:color w:val="000000"/>
          <w:sz w:val="28"/>
          <w:szCs w:val="20"/>
          <w:shd w:val="clear" w:color="auto" w:fill="FFFFFF"/>
        </w:rPr>
        <w:t>Vì vậy, em đã thực hiện đồ</w:t>
      </w:r>
      <w:r w:rsidR="000A37EE" w:rsidRPr="002B49E8">
        <w:rPr>
          <w:rFonts w:ascii="Times New Roman" w:hAnsi="Times New Roman" w:cs="Times New Roman"/>
          <w:color w:val="000000"/>
          <w:sz w:val="28"/>
          <w:szCs w:val="20"/>
          <w:shd w:val="clear" w:color="auto" w:fill="FFFFFF"/>
        </w:rPr>
        <w:t xml:space="preserve"> án “</w:t>
      </w:r>
      <w:r w:rsidR="00DE1C84" w:rsidRPr="002B49E8">
        <w:rPr>
          <w:rFonts w:ascii="Times New Roman" w:hAnsi="Times New Roman" w:cs="Times New Roman"/>
          <w:color w:val="000000"/>
          <w:sz w:val="28"/>
          <w:szCs w:val="20"/>
          <w:shd w:val="clear" w:color="auto" w:fill="FFFFFF"/>
        </w:rPr>
        <w:t>QUẢN LÝ WEB BÁN HÀNG</w:t>
      </w:r>
      <w:r w:rsidR="000A37EE" w:rsidRPr="002B49E8">
        <w:rPr>
          <w:rFonts w:ascii="Times New Roman" w:hAnsi="Times New Roman" w:cs="Times New Roman"/>
          <w:color w:val="000000"/>
          <w:sz w:val="28"/>
          <w:szCs w:val="20"/>
          <w:shd w:val="clear" w:color="auto" w:fill="FFFFFF"/>
        </w:rPr>
        <w:t>”.</w:t>
      </w:r>
      <w:r w:rsidR="009910B3" w:rsidRPr="002B49E8">
        <w:rPr>
          <w:rFonts w:ascii="Times New Roman" w:hAnsi="Times New Roman" w:cs="Times New Roman"/>
          <w:color w:val="000000"/>
          <w:sz w:val="28"/>
          <w:szCs w:val="20"/>
          <w:shd w:val="clear" w:color="auto" w:fill="FFFFFF"/>
        </w:rPr>
        <w:t xml:space="preserve"> Tuy đã cố gắng hết sức tìm hiểu, phân tích thiết kế và cài đặt hệ thống nhưng chắc rằng không tránh khỏi những thiếu sót. Em rất mong nhận được sự thông cảm và góp ý của Thầy. Em xin chân thành cảm ơn.</w:t>
      </w:r>
    </w:p>
    <w:p w14:paraId="4FED286C" w14:textId="77777777" w:rsidR="006141E4" w:rsidRPr="002B49E8" w:rsidRDefault="006141E4" w:rsidP="006141E4">
      <w:pPr>
        <w:spacing w:line="360" w:lineRule="auto"/>
        <w:ind w:firstLine="540"/>
        <w:jc w:val="both"/>
        <w:rPr>
          <w:rFonts w:ascii="Times New Roman" w:hAnsi="Times New Roman" w:cs="Times New Roman"/>
          <w:sz w:val="28"/>
          <w:szCs w:val="28"/>
        </w:rPr>
      </w:pPr>
    </w:p>
    <w:p w14:paraId="4E73DF4C" w14:textId="2D7B4A9D" w:rsidR="009E043B" w:rsidRPr="009E043B" w:rsidRDefault="009910B3" w:rsidP="009E043B">
      <w:pPr>
        <w:pStyle w:val="Heading2"/>
        <w:rPr>
          <w:rFonts w:ascii="Times New Roman" w:hAnsi="Times New Roman" w:cs="Times New Roman"/>
          <w:b/>
          <w:color w:val="000000"/>
          <w:sz w:val="32"/>
          <w:szCs w:val="20"/>
          <w:u w:val="single"/>
          <w:shd w:val="clear" w:color="auto" w:fill="FFFFFF"/>
        </w:rPr>
      </w:pPr>
      <w:bookmarkStart w:id="2" w:name="_Toc26608219"/>
      <w:bookmarkStart w:id="3" w:name="_Toc122441599"/>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I.Giới Thiệu Về </w:t>
      </w:r>
      <w:r w:rsidR="00DE1C84"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Quản Lý </w:t>
      </w:r>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w:t>
      </w:r>
      <w:r w:rsidR="00B8004E"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eb Bán Hàng</w:t>
      </w:r>
      <w:bookmarkEnd w:id="2"/>
      <w:bookmarkEnd w:id="3"/>
      <w:r w:rsidR="00B8004E"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4" w:name="_Toc26608220"/>
    </w:p>
    <w:p w14:paraId="4E4A4C96" w14:textId="77777777" w:rsidR="009E043B" w:rsidRPr="009E043B" w:rsidRDefault="009E043B" w:rsidP="009E043B">
      <w:pPr>
        <w:widowControl w:val="0"/>
        <w:spacing w:before="120" w:after="120" w:line="240" w:lineRule="auto"/>
        <w:ind w:left="-23"/>
        <w:outlineLvl w:val="1"/>
        <w:rPr>
          <w:rFonts w:ascii="Times New Roman" w:eastAsia="Times New Roman" w:hAnsi="Times New Roman" w:cs="Times New Roman"/>
          <w:b/>
          <w:color w:val="000000"/>
          <w:sz w:val="26"/>
          <w:szCs w:val="26"/>
          <w:lang w:val="vi-VN"/>
        </w:rPr>
      </w:pPr>
      <w:bookmarkStart w:id="5" w:name="_Toc111041425"/>
      <w:bookmarkStart w:id="6" w:name="_Toc122441600"/>
      <w:r w:rsidRPr="009E043B">
        <w:rPr>
          <w:rFonts w:ascii="Times New Roman" w:eastAsia="Times New Roman" w:hAnsi="Times New Roman" w:cs="Times New Roman"/>
          <w:b/>
          <w:color w:val="000000"/>
          <w:sz w:val="26"/>
          <w:szCs w:val="26"/>
          <w:lang w:val="vi-VN"/>
        </w:rPr>
        <w:t>1.1. Giới thiệu đề tài</w:t>
      </w:r>
      <w:bookmarkEnd w:id="5"/>
      <w:bookmarkEnd w:id="6"/>
    </w:p>
    <w:p w14:paraId="1368F880"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sz w:val="26"/>
          <w:szCs w:val="26"/>
          <w:lang w:val="vi-VN"/>
        </w:rPr>
        <w:t xml:space="preserve">Hệ thống là trang web cung cấp chức năng bán hàng và giới thiệu sản phẩm của cửa hàng, công ty đến người tiêu dùng với các chi tiết các mặt hàng với giá cả chính xác. </w:t>
      </w:r>
      <w:r w:rsidRPr="009E043B">
        <w:rPr>
          <w:rFonts w:ascii="Times New Roman" w:eastAsia="Times New Roman" w:hAnsi="Times New Roman" w:cs="Times New Roman"/>
          <w:color w:val="000000"/>
          <w:sz w:val="26"/>
          <w:szCs w:val="26"/>
          <w:lang w:val="vi-VN"/>
        </w:rPr>
        <w:t>Khách hàng có thể đặt hàng nhanh chóng trong vài thao tác cũng như các quản trị viên, nhân viên cửa hàng có thể quản lý thông tin khách hàng, sản phẩm , các hóa đơn, tính toán và in doanh thu của cửa hàng một cách dễ dàng.</w:t>
      </w:r>
    </w:p>
    <w:p w14:paraId="3D121074" w14:textId="77777777" w:rsidR="009E043B" w:rsidRPr="009E043B" w:rsidRDefault="009E043B" w:rsidP="009E043B">
      <w:pPr>
        <w:widowControl w:val="0"/>
        <w:spacing w:before="120" w:after="120" w:line="240" w:lineRule="auto"/>
        <w:ind w:left="-23"/>
        <w:outlineLvl w:val="1"/>
        <w:rPr>
          <w:rFonts w:ascii="Times New Roman" w:eastAsia="Times New Roman" w:hAnsi="Times New Roman" w:cs="Times New Roman"/>
          <w:b/>
          <w:color w:val="000000"/>
          <w:sz w:val="26"/>
          <w:szCs w:val="26"/>
          <w:lang w:val="vi-VN"/>
        </w:rPr>
      </w:pPr>
      <w:bookmarkStart w:id="7" w:name="_Toc111041426"/>
      <w:bookmarkStart w:id="8" w:name="_Toc122441601"/>
      <w:r w:rsidRPr="009E043B">
        <w:rPr>
          <w:rFonts w:ascii="Times New Roman" w:eastAsia="Times New Roman" w:hAnsi="Times New Roman" w:cs="Times New Roman"/>
          <w:b/>
          <w:color w:val="000000"/>
          <w:sz w:val="26"/>
          <w:szCs w:val="26"/>
          <w:lang w:val="vi-VN"/>
        </w:rPr>
        <w:t>1.</w:t>
      </w:r>
      <w:r w:rsidRPr="009E043B">
        <w:rPr>
          <w:rFonts w:ascii="Times New Roman" w:eastAsia="Times New Roman" w:hAnsi="Times New Roman" w:cs="Times New Roman"/>
          <w:b/>
          <w:color w:val="000000"/>
          <w:sz w:val="26"/>
          <w:szCs w:val="26"/>
        </w:rPr>
        <w:t>2</w:t>
      </w:r>
      <w:r w:rsidRPr="009E043B">
        <w:rPr>
          <w:rFonts w:ascii="Times New Roman" w:eastAsia="Times New Roman" w:hAnsi="Times New Roman" w:cs="Times New Roman"/>
          <w:b/>
          <w:color w:val="000000"/>
          <w:sz w:val="26"/>
          <w:szCs w:val="26"/>
          <w:lang w:val="vi-VN"/>
        </w:rPr>
        <w:t>. Lý do chọn đề tài</w:t>
      </w:r>
      <w:bookmarkEnd w:id="7"/>
      <w:bookmarkEnd w:id="8"/>
    </w:p>
    <w:p w14:paraId="790E16B1"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Như chúng ta cũng thấy trong thị trường hiện nay thì việc cạnh tranh về kinh doanh ngày càng trở nên quyết liệt và hầu hết những nhà kinh doanh, những công ty lớn đều rất chú tâm đến việc làm thỏa mãn những khách hàng một cách tốt nhất.</w:t>
      </w:r>
    </w:p>
    <w:p w14:paraId="2C897B5D" w14:textId="77777777" w:rsidR="009E043B" w:rsidRPr="009E043B" w:rsidRDefault="009E043B" w:rsidP="009E043B">
      <w:pPr>
        <w:widowControl w:val="0"/>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So với việc kinh doanh truyền thống thì thương mại điện tử chi phí thấp hơn, hiệu quả cao hơn. Hơn thế nữa, với lợi thế của công nghệ Internet nên việc truyền tải thông tin về sản phẩm nhanh chóng, thuận tiện. Kết hợp với bộ phận giao hàng tận nơi càng thêm thuận lợi để loại hình này ngày càng phát triển.</w:t>
      </w:r>
    </w:p>
    <w:p w14:paraId="314E6A64" w14:textId="50746147" w:rsidR="009E043B" w:rsidRPr="009E043B" w:rsidRDefault="009E043B" w:rsidP="009E043B">
      <w:pPr>
        <w:widowControl w:val="0"/>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Biết được những nhu cầu đó, em đã chọn để tài “</w:t>
      </w:r>
      <w:r>
        <w:rPr>
          <w:rFonts w:ascii="Times New Roman" w:eastAsia="Times New Roman" w:hAnsi="Times New Roman" w:cs="Times New Roman"/>
          <w:color w:val="000000"/>
          <w:sz w:val="26"/>
          <w:szCs w:val="26"/>
        </w:rPr>
        <w:t>Quản lý web bán hàng</w:t>
      </w:r>
      <w:r w:rsidRPr="009E043B">
        <w:rPr>
          <w:rFonts w:ascii="Times New Roman" w:eastAsia="Times New Roman" w:hAnsi="Times New Roman" w:cs="Times New Roman"/>
          <w:color w:val="000000"/>
          <w:sz w:val="26"/>
          <w:szCs w:val="26"/>
          <w:lang w:val="vi-VN"/>
        </w:rPr>
        <w:t>” được xây dựng trên nền tảng</w:t>
      </w:r>
      <w:r w:rsidRPr="009E043B">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.Net MVC</w:t>
      </w:r>
      <w:r w:rsidRPr="009E043B">
        <w:rPr>
          <w:rFonts w:ascii="Times New Roman" w:eastAsia="Times New Roman" w:hAnsi="Times New Roman" w:cs="Times New Roman"/>
          <w:color w:val="000000"/>
          <w:sz w:val="26"/>
          <w:szCs w:val="26"/>
          <w:lang w:val="vi-VN"/>
        </w:rPr>
        <w:t xml:space="preserve"> của </w:t>
      </w:r>
      <w:r>
        <w:rPr>
          <w:rFonts w:ascii="Times New Roman" w:eastAsia="Times New Roman" w:hAnsi="Times New Roman" w:cs="Times New Roman"/>
          <w:color w:val="000000"/>
          <w:sz w:val="26"/>
          <w:szCs w:val="26"/>
        </w:rPr>
        <w:t>C#</w:t>
      </w:r>
      <w:r w:rsidRPr="009E043B">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database sử dụng MySQL</w:t>
      </w:r>
      <w:r w:rsidRPr="009E043B">
        <w:rPr>
          <w:rFonts w:ascii="Times New Roman" w:eastAsia="Times New Roman" w:hAnsi="Times New Roman" w:cs="Times New Roman"/>
          <w:color w:val="000000"/>
          <w:sz w:val="26"/>
          <w:szCs w:val="26"/>
          <w:lang w:val="vi-VN"/>
        </w:rPr>
        <w:t xml:space="preserve"> nhằm đáp ứng nhu cầu mua sắm của khách hàng ngày một tăng nhanh và thông qua hệ thống website này họ có thể đặt mua các mặt hàng hay sản phẩm cần thiết, mọi người có thể mua  hàng hóa mọi lúc mọi nơi mà không cần phải tới tận nơi để mua.</w:t>
      </w:r>
    </w:p>
    <w:p w14:paraId="28543C5F"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Và nhằm xây dựng được website có tính quản lý chặt chẽ hơn về hàng hóa, để đảm bảo được chất lượng của sản phẩm trước khi giao đến cho khách hàng. Có nội dung hấp dẫn, đầy đủ, phù hợp với mọi đối tượng sử dụng, được sắp xếp với bố cục hợp lý với hình thức đẹp phù hợp với chủ đề, nội dung và thân thiện với người dùng.</w:t>
      </w:r>
    </w:p>
    <w:p w14:paraId="429CCB46" w14:textId="77777777" w:rsidR="009E043B" w:rsidRPr="009E043B" w:rsidRDefault="009E043B" w:rsidP="009E043B">
      <w:pPr>
        <w:widowControl w:val="0"/>
        <w:spacing w:before="120" w:after="120" w:line="240" w:lineRule="auto"/>
        <w:ind w:left="-23"/>
        <w:outlineLvl w:val="1"/>
        <w:rPr>
          <w:rFonts w:ascii="Times New Roman" w:eastAsia="Times New Roman" w:hAnsi="Times New Roman" w:cs="Times New Roman"/>
          <w:b/>
          <w:color w:val="000000"/>
          <w:sz w:val="26"/>
          <w:szCs w:val="26"/>
          <w:lang w:val="vi-VN"/>
        </w:rPr>
      </w:pPr>
      <w:bookmarkStart w:id="9" w:name="_Toc111041427"/>
      <w:bookmarkStart w:id="10" w:name="_Toc122441602"/>
      <w:r w:rsidRPr="009E043B">
        <w:rPr>
          <w:rFonts w:ascii="Times New Roman" w:eastAsia="Times New Roman" w:hAnsi="Times New Roman" w:cs="Times New Roman"/>
          <w:b/>
          <w:color w:val="000000"/>
          <w:sz w:val="26"/>
          <w:szCs w:val="26"/>
          <w:lang w:val="vi-VN"/>
        </w:rPr>
        <w:t>1.</w:t>
      </w:r>
      <w:r w:rsidRPr="009E043B">
        <w:rPr>
          <w:rFonts w:ascii="Times New Roman" w:eastAsia="Times New Roman" w:hAnsi="Times New Roman" w:cs="Times New Roman"/>
          <w:b/>
          <w:color w:val="000000"/>
          <w:sz w:val="26"/>
          <w:szCs w:val="26"/>
        </w:rPr>
        <w:t>3</w:t>
      </w:r>
      <w:r w:rsidRPr="009E043B">
        <w:rPr>
          <w:rFonts w:ascii="Times New Roman" w:eastAsia="Times New Roman" w:hAnsi="Times New Roman" w:cs="Times New Roman"/>
          <w:b/>
          <w:color w:val="000000"/>
          <w:sz w:val="26"/>
          <w:szCs w:val="26"/>
          <w:lang w:val="vi-VN"/>
        </w:rPr>
        <w:t>. Khảo sát yêu cầu</w:t>
      </w:r>
      <w:bookmarkEnd w:id="9"/>
      <w:bookmarkEnd w:id="10"/>
    </w:p>
    <w:p w14:paraId="142F1034" w14:textId="77777777" w:rsidR="009E043B" w:rsidRPr="009E043B" w:rsidRDefault="009E043B" w:rsidP="009E043B">
      <w:pPr>
        <w:widowControl w:val="0"/>
        <w:spacing w:before="70" w:after="0" w:line="240" w:lineRule="auto"/>
        <w:ind w:left="671"/>
        <w:outlineLvl w:val="2"/>
        <w:rPr>
          <w:rFonts w:ascii="Times New Roman" w:eastAsia="Times New Roman" w:hAnsi="Times New Roman" w:cs="Times New Roman"/>
          <w:color w:val="000000"/>
          <w:sz w:val="26"/>
          <w:szCs w:val="26"/>
          <w:lang w:val="vi-VN"/>
        </w:rPr>
      </w:pPr>
      <w:bookmarkStart w:id="11" w:name="_Toc111041428"/>
      <w:bookmarkStart w:id="12" w:name="_Toc122441603"/>
      <w:r w:rsidRPr="009E043B">
        <w:rPr>
          <w:rFonts w:ascii="Times New Roman" w:eastAsia="Times New Roman" w:hAnsi="Times New Roman" w:cs="Times New Roman"/>
          <w:b/>
          <w:color w:val="000000"/>
          <w:sz w:val="26"/>
          <w:szCs w:val="26"/>
          <w:lang w:val="vi-VN"/>
        </w:rPr>
        <w:t>1.4.1. Yêu cầu chức năng</w:t>
      </w:r>
      <w:bookmarkEnd w:id="11"/>
      <w:bookmarkEnd w:id="12"/>
    </w:p>
    <w:p w14:paraId="6C8D5136" w14:textId="77777777" w:rsidR="009E043B" w:rsidRPr="009E043B" w:rsidRDefault="009E043B" w:rsidP="009E043B">
      <w:pPr>
        <w:widowControl w:val="0"/>
        <w:spacing w:before="186"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Sau khi khảo sát hiện trạng và khảo sát các hoạt động, website có các chức năng như sau:</w:t>
      </w:r>
    </w:p>
    <w:p w14:paraId="047178E9" w14:textId="77777777" w:rsidR="009E043B" w:rsidRPr="009E043B" w:rsidRDefault="009E043B" w:rsidP="009E043B">
      <w:pPr>
        <w:widowControl w:val="0"/>
        <w:numPr>
          <w:ilvl w:val="0"/>
          <w:numId w:val="42"/>
        </w:numPr>
        <w:spacing w:before="186" w:after="0" w:line="360" w:lineRule="auto"/>
        <w:ind w:right="1409"/>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Thứ nhất : Phần khách hàng</w:t>
      </w:r>
    </w:p>
    <w:p w14:paraId="10383287"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Khách hàng là những người có nhu cầu mua sắm hàng hóa, họ sẽ tìm kiếm các mặt hàng cần thiết từ hệ thống và đặt mua các mặt hàng này. Vì thế sẽ có các chức năng sau:</w:t>
      </w:r>
    </w:p>
    <w:p w14:paraId="56F71B24"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 Người dùng có thể không đăng ký hoặc đăng ký, đăng nhập để sử dụng các chức năng của website, nhưng khi thực hiện mua hàng thì bắt buộc khách hàng phải đăng ký tài khoản rồi đăng nhập vào tài khoản thì mới có thể đặt hàng được. </w:t>
      </w:r>
    </w:p>
    <w:p w14:paraId="60D91376"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Trong quá trình đăng ký tài khoản người dùng đăng ký tài khoản cần cung cấp tên khoản, mật khẩu</w:t>
      </w:r>
      <w:r w:rsidRPr="009E043B">
        <w:rPr>
          <w:rFonts w:ascii="Times New Roman" w:eastAsia="Times New Roman" w:hAnsi="Times New Roman" w:cs="Times New Roman"/>
          <w:color w:val="000000"/>
          <w:sz w:val="26"/>
          <w:szCs w:val="26"/>
        </w:rPr>
        <w:t>,</w:t>
      </w:r>
      <w:r w:rsidRPr="009E043B">
        <w:rPr>
          <w:rFonts w:ascii="Times New Roman" w:eastAsia="Times New Roman" w:hAnsi="Times New Roman" w:cs="Times New Roman"/>
          <w:color w:val="000000"/>
          <w:sz w:val="26"/>
          <w:szCs w:val="26"/>
          <w:lang w:val="vi-VN"/>
        </w:rPr>
        <w:t xml:space="preserve"> email </w:t>
      </w:r>
      <w:r w:rsidRPr="009E043B">
        <w:rPr>
          <w:rFonts w:ascii="Times New Roman" w:eastAsia="Times New Roman" w:hAnsi="Times New Roman" w:cs="Times New Roman"/>
          <w:color w:val="000000"/>
          <w:sz w:val="26"/>
          <w:szCs w:val="26"/>
        </w:rPr>
        <w:t>,</w:t>
      </w:r>
      <w:r w:rsidRPr="009E043B">
        <w:rPr>
          <w:rFonts w:ascii="Times New Roman" w:eastAsia="Times New Roman" w:hAnsi="Times New Roman" w:cs="Times New Roman"/>
          <w:color w:val="000000"/>
          <w:sz w:val="26"/>
          <w:szCs w:val="26"/>
          <w:lang w:val="vi-VN"/>
        </w:rPr>
        <w:t>tên đầy đủ, ảnh đại diện, số điện thoại, địa chỉ, giới tính, … các thông tin này cần được khách hàng chỉnh sửa lại cho hoàn thiện khi đã kích hoạt tài khoản thành công.</w:t>
      </w:r>
    </w:p>
    <w:p w14:paraId="02CC787A"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Hiển thị danh sách các mặt hàng của cửa hàng để khách hàng xem, lựa chọn và mua sản phẩm.</w:t>
      </w:r>
    </w:p>
    <w:p w14:paraId="7936954B"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Khách hàng xem các thông tin tin tức mới, các thông tin khuyến mại trên trang web.</w:t>
      </w:r>
    </w:p>
    <w:p w14:paraId="3E0A4833"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giỏ hàng (đưa sản phẩm vào giỏ hàng): Khách hàng lựa chọn các sản phẩm mình thích rồi tiến hành đưa sản phẩm vào trong giỏ hàng của mình.</w:t>
      </w:r>
    </w:p>
    <w:p w14:paraId="2B8090F0"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cập nhật giỏ hàng: Sau khi khách hàng đã đưa ít nhất một sản phẩm vào giỏ hàng thì cần phải hiện lên thông tin về giỏ hàng để khách hàng có thể xem lại giỏ hàng của mình, khách hàng có thể thay đổi số lượng của từng sản phẩm hay có thể là bỏ sản phẩm nào đó ra khỏi giỏ hàng trước khi tiến hành xác nhận mua hàng.</w:t>
      </w:r>
    </w:p>
    <w:p w14:paraId="7E451ACE"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tìm kiếm: Khách hàng có thể tìm kiếm sản phẩm trên ô tìm kiếm của website khi sản phẩm không được liệt kê ra ở trang chủ của website. Khách hàng có thể tìm theo tên sản phẩm, loại sản phẩm, thương hiệu.</w:t>
      </w:r>
    </w:p>
    <w:p w14:paraId="3C2245F3"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xem chi tiết sản phẩm: Khách hàng có thể xem chi tiết một sản phẩm nào đấy, Các thông tin cơ bản của một sản phẩm như: Tên sản phẩm, số lượng sản phẩm có sẵn, loại sản phẩm, thương hiệu sản phẩm, giá, phần trăm giảm giá, miêu tả về sản phẩm, các ảnh chi tiết sản phẩm, …</w:t>
      </w:r>
    </w:p>
    <w:p w14:paraId="09E25186"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 Chức năng đóng góp ý kiến: Khách hàng có thể đưa ra ý kiến đóng góp, phản hồi của mình về cho cửa hàng. Các thông tin cơ bản khách hàng cần điền vào form đóng góp </w:t>
      </w:r>
      <w:r w:rsidRPr="009E043B">
        <w:rPr>
          <w:rFonts w:ascii="Times New Roman" w:eastAsia="Times New Roman" w:hAnsi="Times New Roman" w:cs="Times New Roman"/>
          <w:color w:val="000000"/>
          <w:sz w:val="26"/>
          <w:szCs w:val="26"/>
          <w:lang w:val="vi-VN"/>
        </w:rPr>
        <w:lastRenderedPageBreak/>
        <w:t>như: Tên, email, số điện thoại, nội dung muốn gửi.</w:t>
      </w:r>
    </w:p>
    <w:p w14:paraId="4A5E37C7"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Khách hàng có thể xem được thông tin về cửa hàng cũng như các thương hiệu sản phẩm. Các thông tin cơ bản bao gồm như: Tên, địa chỉ liên hệ, giới thiệu và các thông tin liên quan khác.</w:t>
      </w:r>
    </w:p>
    <w:p w14:paraId="1B8EACAE"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Khách hàng có thể xem các sản phẩm mới nhất, các sản phẩm đang được khuyến mại, các sản phẩm bán chạy nhất và các sản phẩm nổi bật.</w:t>
      </w:r>
    </w:p>
    <w:p w14:paraId="4B834B74"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Khách hàng có thể đăng ký để nhận các bài viết mới nhất, các thông tin về các đợt khuyến mại thông qua email.</w:t>
      </w:r>
    </w:p>
    <w:p w14:paraId="06F27C7B" w14:textId="77777777" w:rsidR="009E043B" w:rsidRPr="009E043B" w:rsidRDefault="009E043B" w:rsidP="009E043B">
      <w:pPr>
        <w:widowControl w:val="0"/>
        <w:numPr>
          <w:ilvl w:val="0"/>
          <w:numId w:val="42"/>
        </w:numPr>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Dành cho</w:t>
      </w:r>
      <w:r w:rsidRPr="009E043B">
        <w:rPr>
          <w:rFonts w:ascii="Times New Roman" w:eastAsia="Times New Roman" w:hAnsi="Times New Roman" w:cs="Times New Roman"/>
          <w:color w:val="000000"/>
          <w:sz w:val="26"/>
          <w:szCs w:val="26"/>
        </w:rPr>
        <w:t xml:space="preserve"> Nhân viên quản trị</w:t>
      </w:r>
      <w:r w:rsidRPr="009E043B">
        <w:rPr>
          <w:rFonts w:ascii="Times New Roman" w:eastAsia="Times New Roman" w:hAnsi="Times New Roman" w:cs="Times New Roman"/>
          <w:color w:val="000000"/>
          <w:sz w:val="26"/>
          <w:szCs w:val="26"/>
          <w:lang w:val="vi-VN"/>
        </w:rPr>
        <w:t xml:space="preserve">: </w:t>
      </w:r>
    </w:p>
    <w:p w14:paraId="1F9E3E45"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Người kiểm kiểm tra, quản lý các hoạt động của cửa hàng. </w:t>
      </w:r>
    </w:p>
    <w:p w14:paraId="14C7B0C4"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quản lý các đơn đặt hàng.</w:t>
      </w:r>
    </w:p>
    <w:p w14:paraId="4BD4FE8F"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rPr>
      </w:pPr>
      <w:r w:rsidRPr="009E043B">
        <w:rPr>
          <w:rFonts w:ascii="Times New Roman" w:eastAsia="Times New Roman" w:hAnsi="Times New Roman" w:cs="Times New Roman"/>
          <w:color w:val="000000"/>
          <w:sz w:val="26"/>
          <w:szCs w:val="26"/>
          <w:lang w:val="vi-VN"/>
        </w:rPr>
        <w:t>Các thông tin cơ bản của đơn hàng bao gồm như: Mã đơn hàng, mã sản phẩm, số lượng của từng sản phẩm trong đơn hàng, tên khách hàng đặt hàng, Email, số điện thoại, địa chỉ, ngày đặt hàng, tổng tiền đơn hàng, các ghi chú về đơn hàng, tình trạng của đơn hàng</w:t>
      </w:r>
      <w:r w:rsidRPr="009E043B">
        <w:rPr>
          <w:rFonts w:ascii="Times New Roman" w:eastAsia="Times New Roman" w:hAnsi="Times New Roman" w:cs="Times New Roman"/>
          <w:color w:val="000000"/>
          <w:sz w:val="26"/>
          <w:szCs w:val="26"/>
        </w:rPr>
        <w:t>.</w:t>
      </w:r>
    </w:p>
    <w:p w14:paraId="453685FF"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quản lý các phản hồi của khách hàng: tiến hành trả lời các phản hồi đấy kịp thời. Các thông tin được lưu trữ như: Ngày giờ trả lời phản hồi, nội dung trả lời.</w:t>
      </w:r>
    </w:p>
    <w:p w14:paraId="57BF5D81"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Thực hiện gửi mail tới các tài khoản đăng ký nhận tin qua mail khi có các bài viết, tin tức mới.</w:t>
      </w:r>
    </w:p>
    <w:p w14:paraId="6372FDD8"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Chức năng quản lý các sản phẩm, các danh mục sản phẩm, các nhóm sản phẩm, tài khoản, tin tức, thương hiệu, bài viết, .... Nó đòi hỏi sự chính xác.</w:t>
      </w:r>
    </w:p>
    <w:p w14:paraId="4D813B75"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Các thông tin về sản phẩm như: Tên sản phẩm, ảnh, giá, khuyến mãi, số lượng sản phẩm, các miêu tả về sản phẩm, …</w:t>
      </w:r>
    </w:p>
    <w:p w14:paraId="71D2D83C"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Các thông tin về danh mục sản phẩm, nhóm sản phẩm: Tên danh mục sản phẩm, tên các nhóm sản phẩm.</w:t>
      </w:r>
    </w:p>
    <w:p w14:paraId="40BE62BE" w14:textId="77777777" w:rsidR="009E043B" w:rsidRPr="009E043B" w:rsidRDefault="009E043B" w:rsidP="009E043B">
      <w:pPr>
        <w:widowControl w:val="0"/>
        <w:spacing w:before="120" w:after="120" w:line="240" w:lineRule="auto"/>
        <w:ind w:left="669"/>
        <w:outlineLvl w:val="2"/>
        <w:rPr>
          <w:rFonts w:ascii="Times New Roman" w:eastAsia="Times New Roman" w:hAnsi="Times New Roman" w:cs="Times New Roman"/>
          <w:color w:val="000000"/>
          <w:sz w:val="26"/>
          <w:szCs w:val="26"/>
          <w:lang w:val="vi-VN"/>
        </w:rPr>
      </w:pPr>
      <w:bookmarkStart w:id="13" w:name="_Toc111041429"/>
      <w:bookmarkStart w:id="14" w:name="_Toc122441604"/>
      <w:r w:rsidRPr="009E043B">
        <w:rPr>
          <w:rFonts w:ascii="Times New Roman" w:eastAsia="Times New Roman" w:hAnsi="Times New Roman" w:cs="Times New Roman"/>
          <w:b/>
          <w:color w:val="000000"/>
          <w:sz w:val="26"/>
          <w:szCs w:val="26"/>
          <w:lang w:val="vi-VN"/>
        </w:rPr>
        <w:t>1.4.2. Yêu cầu phi chức năng</w:t>
      </w:r>
      <w:bookmarkEnd w:id="13"/>
      <w:bookmarkEnd w:id="14"/>
    </w:p>
    <w:p w14:paraId="62DEF10F" w14:textId="77777777" w:rsidR="009E043B" w:rsidRPr="009E043B" w:rsidRDefault="009E043B" w:rsidP="009E043B">
      <w:pPr>
        <w:widowControl w:val="0"/>
        <w:spacing w:after="0" w:line="360" w:lineRule="auto"/>
        <w:ind w:firstLine="72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Ngoài các chức năng trên thì trang web phải được thiết kế sao cho dễ hiểu, giao diện thân thiện, đẹp mắt và làm sao cho khách hàng tìm thấy được các thông tin mà họ cần tìm, </w:t>
      </w:r>
      <w:r w:rsidRPr="009E043B">
        <w:rPr>
          <w:rFonts w:ascii="Times New Roman" w:eastAsia="Times New Roman" w:hAnsi="Times New Roman" w:cs="Times New Roman"/>
          <w:color w:val="000000"/>
          <w:sz w:val="26"/>
          <w:szCs w:val="26"/>
          <w:lang w:val="vi-VN"/>
        </w:rPr>
        <w:lastRenderedPageBreak/>
        <w:t>cung cấp các thông tin quảng cáo hấp dẫn, các tin tức khuyến mại để thu hút khách hàng. Điểu quan trọng là phải đảm bảo an toàn tuyệt đối về thông tin khách hàng trong quá trình đặt mua qua mạng. Đồng thời trang web phải luôn đổi mới, hấp dẫn.</w:t>
      </w:r>
    </w:p>
    <w:p w14:paraId="74EA3B7A" w14:textId="77777777" w:rsidR="009E043B" w:rsidRDefault="009E043B" w:rsidP="008812BF">
      <w:pPr>
        <w:pStyle w:val="Heading2"/>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CFA6D7" w14:textId="0C069E0E" w:rsidR="009910B3" w:rsidRPr="002B49E8" w:rsidRDefault="009910B3" w:rsidP="008812BF">
      <w:pPr>
        <w:pStyle w:val="Heading2"/>
        <w:rPr>
          <w:rFonts w:ascii="Times New Roman" w:hAnsi="Times New Roman" w:cs="Times New Roman"/>
          <w:b/>
          <w:sz w:val="28"/>
          <w:szCs w:val="28"/>
          <w:u w:val="single"/>
        </w:rPr>
      </w:pPr>
      <w:bookmarkStart w:id="15" w:name="_Toc122441605"/>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w:t>
      </w:r>
      <w:r w:rsidRPr="002B49E8">
        <w:rPr>
          <w:rFonts w:ascii="Times New Roman" w:hAnsi="Times New Roman" w:cs="Times New Roman"/>
          <w:b/>
          <w:color w:val="4472C4" w:themeColor="accent1"/>
          <w:sz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Giới thiệu tổng quan </w:t>
      </w:r>
      <w:r w:rsidR="000E2B19"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chức năng </w:t>
      </w:r>
      <w:r w:rsidR="0003681C"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Quán Lý Web Bán Hàng</w:t>
      </w:r>
      <w:bookmarkEnd w:id="4"/>
      <w:bookmarkEnd w:id="15"/>
      <w:r w:rsidR="0003681C" w:rsidRPr="002B49E8">
        <w:rPr>
          <w:rFonts w:ascii="Times New Roman" w:hAnsi="Times New Roman" w:cs="Times New Roman"/>
          <w:b/>
          <w:color w:val="4472C4" w:themeColor="accent1"/>
          <w:sz w:val="32"/>
          <w:szCs w:val="20"/>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1F74344" w14:textId="77777777" w:rsidR="009E043B" w:rsidRPr="009E043B" w:rsidRDefault="009E043B" w:rsidP="009E043B">
      <w:pPr>
        <w:pStyle w:val="Heading3"/>
        <w:rPr>
          <w:color w:val="000000"/>
          <w:sz w:val="26"/>
          <w:szCs w:val="26"/>
          <w:lang w:val="vi-VN"/>
        </w:rPr>
      </w:pPr>
      <w:bookmarkStart w:id="16" w:name="_Toc111041431"/>
      <w:bookmarkStart w:id="17" w:name="_Toc122441606"/>
      <w:r w:rsidRPr="009E043B">
        <w:rPr>
          <w:color w:val="000000"/>
          <w:sz w:val="26"/>
          <w:szCs w:val="26"/>
          <w:lang w:val="vi-VN"/>
        </w:rPr>
        <w:t>2.1. Phân tích hệ thống</w:t>
      </w:r>
      <w:bookmarkEnd w:id="16"/>
      <w:bookmarkEnd w:id="17"/>
    </w:p>
    <w:p w14:paraId="35DC7B05" w14:textId="77777777" w:rsidR="009E043B" w:rsidRPr="009E043B" w:rsidRDefault="009E043B" w:rsidP="009E043B">
      <w:pPr>
        <w:widowControl w:val="0"/>
        <w:numPr>
          <w:ilvl w:val="0"/>
          <w:numId w:val="43"/>
        </w:numPr>
        <w:tabs>
          <w:tab w:val="left" w:pos="822"/>
        </w:tabs>
        <w:spacing w:before="68" w:after="0" w:line="360" w:lineRule="auto"/>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Các tác nhân của hệ thống</w:t>
      </w:r>
      <w:r w:rsidRPr="009E043B">
        <w:rPr>
          <w:rFonts w:ascii="Times New Roman" w:eastAsia="Times New Roman" w:hAnsi="Times New Roman" w:cs="Times New Roman"/>
          <w:color w:val="000000"/>
          <w:sz w:val="26"/>
          <w:szCs w:val="26"/>
          <w:lang w:val="vi-VN"/>
        </w:rPr>
        <w:t xml:space="preserve"> </w:t>
      </w:r>
    </w:p>
    <w:p w14:paraId="66683745"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Khách hàng</w:t>
      </w:r>
    </w:p>
    <w:p w14:paraId="471D44B5"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Người quản trị</w:t>
      </w:r>
    </w:p>
    <w:p w14:paraId="48E1AA25" w14:textId="77777777" w:rsidR="009E043B" w:rsidRPr="009E043B" w:rsidRDefault="009E043B" w:rsidP="009E043B">
      <w:pPr>
        <w:widowControl w:val="0"/>
        <w:numPr>
          <w:ilvl w:val="0"/>
          <w:numId w:val="43"/>
        </w:numPr>
        <w:tabs>
          <w:tab w:val="left" w:pos="822"/>
        </w:tabs>
        <w:spacing w:before="68" w:after="0" w:line="360" w:lineRule="auto"/>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Các ca</w:t>
      </w:r>
      <w:r w:rsidRPr="009E043B">
        <w:rPr>
          <w:rFonts w:ascii="Times New Roman" w:eastAsia="Times New Roman" w:hAnsi="Times New Roman" w:cs="Times New Roman"/>
          <w:b/>
          <w:color w:val="000000"/>
          <w:sz w:val="26"/>
          <w:szCs w:val="26"/>
        </w:rPr>
        <w:t>se</w:t>
      </w:r>
      <w:r w:rsidRPr="009E043B">
        <w:rPr>
          <w:rFonts w:ascii="Times New Roman" w:eastAsia="Times New Roman" w:hAnsi="Times New Roman" w:cs="Times New Roman"/>
          <w:b/>
          <w:color w:val="000000"/>
          <w:sz w:val="26"/>
          <w:szCs w:val="26"/>
          <w:lang w:val="vi-VN"/>
        </w:rPr>
        <w:t xml:space="preserve"> sử dụng </w:t>
      </w:r>
      <w:r w:rsidRPr="009E043B">
        <w:rPr>
          <w:rFonts w:ascii="Times New Roman" w:eastAsia="Times New Roman" w:hAnsi="Times New Roman" w:cs="Times New Roman"/>
          <w:b/>
          <w:color w:val="000000"/>
          <w:sz w:val="26"/>
          <w:szCs w:val="26"/>
        </w:rPr>
        <w:t xml:space="preserve">chính </w:t>
      </w:r>
      <w:r w:rsidRPr="009E043B">
        <w:rPr>
          <w:rFonts w:ascii="Times New Roman" w:eastAsia="Times New Roman" w:hAnsi="Times New Roman" w:cs="Times New Roman"/>
          <w:b/>
          <w:color w:val="000000"/>
          <w:sz w:val="26"/>
          <w:szCs w:val="26"/>
          <w:lang w:val="vi-VN"/>
        </w:rPr>
        <w:t>của hệ thống</w:t>
      </w:r>
    </w:p>
    <w:p w14:paraId="144937D8"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Đăng nhập, đăng ký</w:t>
      </w:r>
    </w:p>
    <w:p w14:paraId="57F00A3F"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Xem thông tin sản phẩm</w:t>
      </w:r>
    </w:p>
    <w:p w14:paraId="2EC5F63E"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Đưa sản phẩm vào giỏ hàng</w:t>
      </w:r>
    </w:p>
    <w:p w14:paraId="7B847CD1"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Quản lý giỏ hàng</w:t>
      </w:r>
    </w:p>
    <w:p w14:paraId="24B54507"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Đặt hàng</w:t>
      </w:r>
    </w:p>
    <w:p w14:paraId="5925F4FC"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Quản lý đơn hàng</w:t>
      </w:r>
    </w:p>
    <w:p w14:paraId="2034406A" w14:textId="77777777" w:rsidR="009E043B" w:rsidRPr="009E043B" w:rsidRDefault="009E043B" w:rsidP="009E043B">
      <w:pPr>
        <w:widowControl w:val="0"/>
        <w:numPr>
          <w:ilvl w:val="0"/>
          <w:numId w:val="44"/>
        </w:numPr>
        <w:tabs>
          <w:tab w:val="left" w:pos="822"/>
        </w:tabs>
        <w:spacing w:after="0" w:line="360" w:lineRule="auto"/>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Quản lý sản phẩm</w:t>
      </w:r>
    </w:p>
    <w:p w14:paraId="0F97E652" w14:textId="77777777" w:rsidR="009E043B" w:rsidRPr="009E043B" w:rsidRDefault="009E043B" w:rsidP="009E043B">
      <w:pPr>
        <w:widowControl w:val="0"/>
        <w:numPr>
          <w:ilvl w:val="0"/>
          <w:numId w:val="43"/>
        </w:numPr>
        <w:tabs>
          <w:tab w:val="left" w:pos="822"/>
        </w:tabs>
        <w:spacing w:before="68" w:after="0" w:line="360" w:lineRule="auto"/>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Biểu đồ use case</w:t>
      </w:r>
    </w:p>
    <w:p w14:paraId="516B9A06" w14:textId="77777777" w:rsidR="009E043B" w:rsidRPr="009E043B" w:rsidRDefault="009E043B" w:rsidP="009E043B">
      <w:pPr>
        <w:widowControl w:val="0"/>
        <w:tabs>
          <w:tab w:val="left" w:pos="822"/>
        </w:tabs>
        <w:spacing w:before="68" w:after="0" w:line="360" w:lineRule="auto"/>
        <w:ind w:hanging="360"/>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Dưới đây là biểu đồ use case tổng quát:</w:t>
      </w:r>
    </w:p>
    <w:p w14:paraId="2800C7E6" w14:textId="77777777" w:rsidR="009E043B" w:rsidRPr="009E043B" w:rsidRDefault="009E043B" w:rsidP="009E043B">
      <w:pPr>
        <w:widowControl w:val="0"/>
        <w:tabs>
          <w:tab w:val="left" w:pos="822"/>
        </w:tabs>
        <w:spacing w:before="68" w:after="0" w:line="360" w:lineRule="auto"/>
        <w:ind w:hanging="360"/>
        <w:jc w:val="center"/>
        <w:rPr>
          <w:rFonts w:ascii="Times New Roman" w:eastAsia="Times New Roman" w:hAnsi="Times New Roman" w:cs="Times New Roman"/>
          <w:color w:val="000000"/>
          <w:sz w:val="28"/>
          <w:szCs w:val="28"/>
          <w:lang w:val="vi-VN"/>
        </w:rPr>
      </w:pPr>
      <w:r w:rsidRPr="009E043B">
        <w:rPr>
          <w:rFonts w:ascii="Times New Roman" w:eastAsia="Times New Roman" w:hAnsi="Times New Roman" w:cs="Times New Roman"/>
          <w:noProof/>
          <w:lang w:val="vi-VN"/>
        </w:rPr>
        <w:lastRenderedPageBreak/>
        <w:drawing>
          <wp:inline distT="0" distB="0" distL="0" distR="0" wp14:anchorId="101FADA9" wp14:editId="2A55E0EC">
            <wp:extent cx="4808220" cy="38481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220" cy="3848100"/>
                    </a:xfrm>
                    <a:prstGeom prst="rect">
                      <a:avLst/>
                    </a:prstGeom>
                    <a:noFill/>
                    <a:ln>
                      <a:noFill/>
                    </a:ln>
                  </pic:spPr>
                </pic:pic>
              </a:graphicData>
            </a:graphic>
          </wp:inline>
        </w:drawing>
      </w:r>
    </w:p>
    <w:p w14:paraId="410195BA" w14:textId="77777777" w:rsidR="009E043B" w:rsidRPr="009E043B" w:rsidRDefault="009E043B" w:rsidP="009E043B">
      <w:pPr>
        <w:widowControl w:val="0"/>
        <w:tabs>
          <w:tab w:val="left" w:pos="822"/>
        </w:tabs>
        <w:spacing w:before="68" w:after="0" w:line="360" w:lineRule="auto"/>
        <w:ind w:hanging="360"/>
        <w:jc w:val="center"/>
        <w:rPr>
          <w:rFonts w:ascii="Times New Roman" w:eastAsia="Times New Roman" w:hAnsi="Times New Roman" w:cs="Times New Roman"/>
          <w:i/>
          <w:color w:val="000000"/>
          <w:sz w:val="28"/>
          <w:szCs w:val="28"/>
          <w:lang w:val="vi-VN"/>
        </w:rPr>
      </w:pPr>
      <w:r w:rsidRPr="009E043B">
        <w:rPr>
          <w:rFonts w:ascii="Times New Roman" w:eastAsia="Times New Roman" w:hAnsi="Times New Roman" w:cs="Times New Roman"/>
          <w:i/>
          <w:color w:val="000000"/>
          <w:sz w:val="28"/>
          <w:szCs w:val="28"/>
          <w:lang w:val="vi-VN"/>
        </w:rPr>
        <w:t>Hình 2.1. Biểu đồ use case tổng quát</w:t>
      </w:r>
    </w:p>
    <w:p w14:paraId="74D9CBDF" w14:textId="77777777" w:rsidR="009E043B" w:rsidRPr="009E043B" w:rsidRDefault="009E043B" w:rsidP="009E043B">
      <w:pPr>
        <w:widowControl w:val="0"/>
        <w:numPr>
          <w:ilvl w:val="0"/>
          <w:numId w:val="43"/>
        </w:numPr>
        <w:spacing w:after="0" w:line="360" w:lineRule="auto"/>
        <w:jc w:val="both"/>
        <w:rPr>
          <w:rFonts w:ascii="Times New Roman" w:eastAsia="Times New Roman" w:hAnsi="Times New Roman" w:cs="Times New Roman"/>
          <w:b/>
          <w:color w:val="000000"/>
          <w:sz w:val="28"/>
          <w:szCs w:val="28"/>
          <w:lang w:val="vi-VN"/>
        </w:rPr>
      </w:pPr>
      <w:r w:rsidRPr="009E043B">
        <w:rPr>
          <w:rFonts w:ascii="Times New Roman" w:eastAsia="Times New Roman" w:hAnsi="Times New Roman" w:cs="Times New Roman"/>
          <w:b/>
          <w:color w:val="000000"/>
          <w:sz w:val="28"/>
          <w:szCs w:val="28"/>
          <w:lang w:val="vi-VN"/>
        </w:rPr>
        <w:t>Phân rã một số use case</w:t>
      </w:r>
    </w:p>
    <w:p w14:paraId="626F18E7" w14:textId="77777777" w:rsidR="009E043B" w:rsidRPr="009E043B" w:rsidRDefault="009E043B" w:rsidP="009E043B">
      <w:pPr>
        <w:widowControl w:val="0"/>
        <w:numPr>
          <w:ilvl w:val="0"/>
          <w:numId w:val="45"/>
        </w:numPr>
        <w:spacing w:after="0" w:line="360" w:lineRule="auto"/>
        <w:rPr>
          <w:rFonts w:ascii="Times New Roman" w:eastAsia="Times New Roman" w:hAnsi="Times New Roman" w:cs="Times New Roman"/>
          <w:b/>
          <w:color w:val="000000"/>
          <w:sz w:val="28"/>
          <w:szCs w:val="28"/>
          <w:lang w:val="vi-VN"/>
        </w:rPr>
      </w:pPr>
      <w:r w:rsidRPr="009E043B">
        <w:rPr>
          <w:rFonts w:ascii="Times New Roman" w:eastAsia="Times New Roman" w:hAnsi="Times New Roman" w:cs="Times New Roman"/>
          <w:b/>
          <w:color w:val="000000"/>
          <w:sz w:val="28"/>
          <w:szCs w:val="28"/>
          <w:lang w:val="vi-VN"/>
        </w:rPr>
        <w:t>Use case giỏ hàng</w:t>
      </w:r>
    </w:p>
    <w:p w14:paraId="5B1B4F86" w14:textId="77777777" w:rsidR="009E043B" w:rsidRPr="009E043B" w:rsidRDefault="009E043B" w:rsidP="009E043B">
      <w:pPr>
        <w:widowControl w:val="0"/>
        <w:spacing w:after="0" w:line="360" w:lineRule="auto"/>
        <w:jc w:val="center"/>
        <w:rPr>
          <w:rFonts w:ascii="Times New Roman" w:eastAsia="Times New Roman" w:hAnsi="Times New Roman" w:cs="Times New Roman"/>
          <w:color w:val="000000"/>
          <w:sz w:val="28"/>
          <w:szCs w:val="28"/>
          <w:lang w:val="vi-VN"/>
        </w:rPr>
      </w:pPr>
      <w:r w:rsidRPr="009E043B">
        <w:rPr>
          <w:rFonts w:ascii="Times New Roman" w:eastAsia="Times New Roman" w:hAnsi="Times New Roman" w:cs="Times New Roman"/>
          <w:noProof/>
          <w:color w:val="000000"/>
          <w:sz w:val="28"/>
          <w:szCs w:val="28"/>
          <w:lang w:val="vi-VN"/>
        </w:rPr>
        <w:drawing>
          <wp:inline distT="0" distB="0" distL="0" distR="0" wp14:anchorId="3BA27DE0" wp14:editId="63C3C06E">
            <wp:extent cx="5547360" cy="1783080"/>
            <wp:effectExtent l="0" t="0" r="0" b="7620"/>
            <wp:docPr id="12"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7360" cy="1783080"/>
                    </a:xfrm>
                    <a:prstGeom prst="rect">
                      <a:avLst/>
                    </a:prstGeom>
                    <a:noFill/>
                    <a:ln>
                      <a:noFill/>
                    </a:ln>
                  </pic:spPr>
                </pic:pic>
              </a:graphicData>
            </a:graphic>
          </wp:inline>
        </w:drawing>
      </w:r>
    </w:p>
    <w:p w14:paraId="41C6C050" w14:textId="77777777" w:rsidR="009E043B" w:rsidRPr="009E043B" w:rsidRDefault="009E043B" w:rsidP="009E043B">
      <w:pPr>
        <w:widowControl w:val="0"/>
        <w:spacing w:after="0" w:line="360" w:lineRule="auto"/>
        <w:jc w:val="center"/>
        <w:rPr>
          <w:rFonts w:ascii="Times New Roman" w:eastAsia="Times New Roman" w:hAnsi="Times New Roman" w:cs="Times New Roman"/>
          <w:i/>
          <w:color w:val="000000"/>
          <w:sz w:val="28"/>
          <w:szCs w:val="28"/>
          <w:lang w:val="vi-VN"/>
        </w:rPr>
      </w:pPr>
      <w:r w:rsidRPr="009E043B">
        <w:rPr>
          <w:rFonts w:ascii="Times New Roman" w:eastAsia="Times New Roman" w:hAnsi="Times New Roman" w:cs="Times New Roman"/>
          <w:i/>
          <w:color w:val="000000"/>
          <w:sz w:val="28"/>
          <w:szCs w:val="28"/>
          <w:lang w:val="vi-VN"/>
        </w:rPr>
        <w:t>Hình 2.3. Use case giỏ hàng</w:t>
      </w:r>
    </w:p>
    <w:p w14:paraId="00CCA7D7" w14:textId="77777777" w:rsidR="009E043B" w:rsidRPr="009E043B" w:rsidRDefault="009E043B" w:rsidP="009E043B">
      <w:pPr>
        <w:widowControl w:val="0"/>
        <w:numPr>
          <w:ilvl w:val="0"/>
          <w:numId w:val="45"/>
        </w:numPr>
        <w:spacing w:after="0" w:line="360" w:lineRule="auto"/>
        <w:rPr>
          <w:rFonts w:ascii="Times New Roman" w:eastAsia="Times New Roman" w:hAnsi="Times New Roman" w:cs="Times New Roman"/>
          <w:b/>
          <w:color w:val="000000"/>
          <w:sz w:val="28"/>
          <w:szCs w:val="28"/>
          <w:lang w:val="vi-VN"/>
        </w:rPr>
      </w:pPr>
      <w:r w:rsidRPr="009E043B">
        <w:rPr>
          <w:rFonts w:ascii="Times New Roman" w:eastAsia="Times New Roman" w:hAnsi="Times New Roman" w:cs="Times New Roman"/>
          <w:b/>
          <w:color w:val="000000"/>
          <w:sz w:val="28"/>
          <w:szCs w:val="28"/>
          <w:lang w:val="vi-VN"/>
        </w:rPr>
        <w:t>Use case đăng nhập, đăng ký</w:t>
      </w:r>
    </w:p>
    <w:p w14:paraId="464F905D" w14:textId="77777777" w:rsidR="009E043B" w:rsidRPr="009E043B" w:rsidRDefault="009E043B" w:rsidP="009E043B">
      <w:pPr>
        <w:widowControl w:val="0"/>
        <w:spacing w:after="0" w:line="360" w:lineRule="auto"/>
        <w:rPr>
          <w:rFonts w:ascii="Times New Roman" w:eastAsia="Times New Roman" w:hAnsi="Times New Roman" w:cs="Times New Roman"/>
          <w:color w:val="000000"/>
          <w:sz w:val="28"/>
          <w:szCs w:val="28"/>
          <w:lang w:val="vi-VN"/>
        </w:rPr>
      </w:pPr>
      <w:r w:rsidRPr="009E043B">
        <w:rPr>
          <w:rFonts w:ascii="Times New Roman" w:eastAsia="Times New Roman" w:hAnsi="Times New Roman" w:cs="Times New Roman"/>
          <w:noProof/>
          <w:color w:val="000000"/>
          <w:sz w:val="28"/>
          <w:szCs w:val="28"/>
          <w:lang w:val="vi-VN"/>
        </w:rPr>
        <w:lastRenderedPageBreak/>
        <w:drawing>
          <wp:inline distT="0" distB="0" distL="0" distR="0" wp14:anchorId="67BA35CB" wp14:editId="6DAE93EB">
            <wp:extent cx="5280660" cy="1363980"/>
            <wp:effectExtent l="0" t="0" r="0" b="7620"/>
            <wp:docPr id="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0660" cy="1363980"/>
                    </a:xfrm>
                    <a:prstGeom prst="rect">
                      <a:avLst/>
                    </a:prstGeom>
                    <a:noFill/>
                    <a:ln>
                      <a:noFill/>
                    </a:ln>
                  </pic:spPr>
                </pic:pic>
              </a:graphicData>
            </a:graphic>
          </wp:inline>
        </w:drawing>
      </w:r>
    </w:p>
    <w:p w14:paraId="75620E88" w14:textId="77777777" w:rsidR="009E043B" w:rsidRPr="009E043B" w:rsidRDefault="009E043B" w:rsidP="009E043B">
      <w:pPr>
        <w:widowControl w:val="0"/>
        <w:spacing w:after="0" w:line="360" w:lineRule="auto"/>
        <w:jc w:val="center"/>
        <w:rPr>
          <w:rFonts w:ascii="Times New Roman" w:eastAsia="Times New Roman" w:hAnsi="Times New Roman" w:cs="Times New Roman"/>
          <w:i/>
          <w:color w:val="000000"/>
          <w:sz w:val="28"/>
          <w:szCs w:val="28"/>
          <w:lang w:val="vi-VN"/>
        </w:rPr>
      </w:pPr>
      <w:r w:rsidRPr="009E043B">
        <w:rPr>
          <w:rFonts w:ascii="Times New Roman" w:eastAsia="Times New Roman" w:hAnsi="Times New Roman" w:cs="Times New Roman"/>
          <w:i/>
          <w:color w:val="000000"/>
          <w:sz w:val="28"/>
          <w:szCs w:val="28"/>
          <w:lang w:val="vi-VN"/>
        </w:rPr>
        <w:t>Hình 2.4. Use case đăng nhập, đăng ký</w:t>
      </w:r>
    </w:p>
    <w:p w14:paraId="4DD47F67" w14:textId="77777777" w:rsidR="009E043B" w:rsidRPr="009E043B" w:rsidRDefault="009E043B" w:rsidP="009E043B">
      <w:pPr>
        <w:widowControl w:val="0"/>
        <w:numPr>
          <w:ilvl w:val="0"/>
          <w:numId w:val="45"/>
        </w:numPr>
        <w:spacing w:after="0" w:line="360" w:lineRule="auto"/>
        <w:rPr>
          <w:rFonts w:ascii="Times New Roman" w:eastAsia="Times New Roman" w:hAnsi="Times New Roman" w:cs="Times New Roman"/>
          <w:b/>
          <w:color w:val="000000"/>
          <w:sz w:val="28"/>
          <w:szCs w:val="28"/>
          <w:lang w:val="vi-VN"/>
        </w:rPr>
      </w:pPr>
      <w:r w:rsidRPr="009E043B">
        <w:rPr>
          <w:rFonts w:ascii="Times New Roman" w:eastAsia="Times New Roman" w:hAnsi="Times New Roman" w:cs="Times New Roman"/>
          <w:b/>
          <w:color w:val="000000"/>
          <w:sz w:val="28"/>
          <w:szCs w:val="28"/>
          <w:lang w:val="vi-VN"/>
        </w:rPr>
        <w:t>Use case quản lý sản phẩm</w:t>
      </w:r>
    </w:p>
    <w:p w14:paraId="6C285FF7" w14:textId="77777777" w:rsidR="009E043B" w:rsidRPr="009E043B" w:rsidRDefault="009E043B" w:rsidP="009E043B">
      <w:pPr>
        <w:widowControl w:val="0"/>
        <w:spacing w:after="0" w:line="360" w:lineRule="auto"/>
        <w:rPr>
          <w:rFonts w:ascii="Times New Roman" w:eastAsia="Times New Roman" w:hAnsi="Times New Roman" w:cs="Times New Roman"/>
          <w:color w:val="000000"/>
          <w:sz w:val="28"/>
          <w:szCs w:val="28"/>
          <w:lang w:val="vi-VN"/>
        </w:rPr>
      </w:pPr>
      <w:r w:rsidRPr="009E043B">
        <w:rPr>
          <w:rFonts w:ascii="Times New Roman" w:eastAsia="Times New Roman" w:hAnsi="Times New Roman" w:cs="Times New Roman"/>
          <w:noProof/>
          <w:color w:val="000000"/>
          <w:sz w:val="28"/>
          <w:szCs w:val="28"/>
          <w:lang w:val="vi-VN"/>
        </w:rPr>
        <w:drawing>
          <wp:inline distT="0" distB="0" distL="0" distR="0" wp14:anchorId="5D6DA324" wp14:editId="5218972F">
            <wp:extent cx="5730240" cy="1844040"/>
            <wp:effectExtent l="0" t="0" r="3810" b="3810"/>
            <wp:docPr id="14"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844040"/>
                    </a:xfrm>
                    <a:prstGeom prst="rect">
                      <a:avLst/>
                    </a:prstGeom>
                    <a:noFill/>
                    <a:ln>
                      <a:noFill/>
                    </a:ln>
                  </pic:spPr>
                </pic:pic>
              </a:graphicData>
            </a:graphic>
          </wp:inline>
        </w:drawing>
      </w:r>
    </w:p>
    <w:p w14:paraId="63F686DB" w14:textId="77777777" w:rsidR="009E043B" w:rsidRPr="009E043B" w:rsidRDefault="009E043B" w:rsidP="009E043B">
      <w:pPr>
        <w:widowControl w:val="0"/>
        <w:spacing w:after="0" w:line="360" w:lineRule="auto"/>
        <w:jc w:val="center"/>
        <w:rPr>
          <w:rFonts w:ascii="Times New Roman" w:eastAsia="Times New Roman" w:hAnsi="Times New Roman" w:cs="Times New Roman"/>
          <w:i/>
          <w:color w:val="000000"/>
          <w:sz w:val="28"/>
          <w:szCs w:val="28"/>
          <w:lang w:val="vi-VN"/>
        </w:rPr>
      </w:pPr>
      <w:r w:rsidRPr="009E043B">
        <w:rPr>
          <w:rFonts w:ascii="Times New Roman" w:eastAsia="Times New Roman" w:hAnsi="Times New Roman" w:cs="Times New Roman"/>
          <w:i/>
          <w:color w:val="000000"/>
          <w:sz w:val="28"/>
          <w:szCs w:val="28"/>
          <w:lang w:val="vi-VN"/>
        </w:rPr>
        <w:t>Hình 2.5. Use case quản lý sản phẩm</w:t>
      </w:r>
    </w:p>
    <w:p w14:paraId="03A070C7" w14:textId="77777777" w:rsidR="009E043B" w:rsidRPr="009E043B" w:rsidRDefault="009E043B" w:rsidP="009E043B">
      <w:pPr>
        <w:widowControl w:val="0"/>
        <w:spacing w:after="0" w:line="360" w:lineRule="auto"/>
        <w:rPr>
          <w:rFonts w:ascii="Times New Roman" w:eastAsia="Times New Roman" w:hAnsi="Times New Roman" w:cs="Times New Roman"/>
          <w:b/>
          <w:color w:val="000000"/>
          <w:sz w:val="28"/>
          <w:szCs w:val="28"/>
          <w:lang w:val="vi-VN"/>
        </w:rPr>
      </w:pPr>
    </w:p>
    <w:p w14:paraId="3D134761" w14:textId="77777777" w:rsidR="009E043B" w:rsidRPr="009E043B" w:rsidRDefault="009E043B" w:rsidP="009E043B">
      <w:pPr>
        <w:widowControl w:val="0"/>
        <w:spacing w:after="0" w:line="360" w:lineRule="auto"/>
        <w:rPr>
          <w:rFonts w:ascii="Times New Roman" w:eastAsia="Times New Roman" w:hAnsi="Times New Roman" w:cs="Times New Roman"/>
          <w:b/>
          <w:color w:val="000000"/>
          <w:sz w:val="28"/>
          <w:szCs w:val="28"/>
          <w:lang w:val="vi-VN"/>
        </w:rPr>
      </w:pPr>
    </w:p>
    <w:p w14:paraId="27A619D9" w14:textId="164E52FA" w:rsidR="009E043B" w:rsidRPr="009E043B" w:rsidRDefault="009E043B" w:rsidP="009E043B">
      <w:pPr>
        <w:widowControl w:val="0"/>
        <w:spacing w:after="0" w:line="240" w:lineRule="auto"/>
        <w:rPr>
          <w:rFonts w:ascii="Times New Roman" w:eastAsia="Times New Roman" w:hAnsi="Times New Roman" w:cs="Times New Roman"/>
          <w:b/>
          <w:color w:val="000000"/>
          <w:sz w:val="28"/>
          <w:szCs w:val="28"/>
          <w:lang w:val="vi-VN"/>
        </w:rPr>
      </w:pPr>
    </w:p>
    <w:p w14:paraId="2A3A69DB" w14:textId="77777777" w:rsidR="009E043B" w:rsidRPr="009E043B" w:rsidRDefault="009E043B" w:rsidP="009E043B">
      <w:pPr>
        <w:widowControl w:val="0"/>
        <w:numPr>
          <w:ilvl w:val="0"/>
          <w:numId w:val="45"/>
        </w:numPr>
        <w:spacing w:after="0" w:line="360" w:lineRule="auto"/>
        <w:rPr>
          <w:rFonts w:ascii="Times New Roman" w:eastAsia="Times New Roman" w:hAnsi="Times New Roman" w:cs="Times New Roman"/>
          <w:b/>
          <w:color w:val="000000"/>
          <w:sz w:val="28"/>
          <w:szCs w:val="28"/>
          <w:lang w:val="vi-VN"/>
        </w:rPr>
      </w:pPr>
      <w:r w:rsidRPr="009E043B">
        <w:rPr>
          <w:rFonts w:ascii="Times New Roman" w:eastAsia="Times New Roman" w:hAnsi="Times New Roman" w:cs="Times New Roman"/>
          <w:b/>
          <w:color w:val="000000"/>
          <w:sz w:val="28"/>
          <w:szCs w:val="28"/>
          <w:lang w:val="vi-VN"/>
        </w:rPr>
        <w:t>Use case quản lý đơn hàng</w:t>
      </w:r>
    </w:p>
    <w:p w14:paraId="1DFBD01A" w14:textId="77777777" w:rsidR="009E043B" w:rsidRPr="009E043B" w:rsidRDefault="009E043B" w:rsidP="009E043B">
      <w:pPr>
        <w:widowControl w:val="0"/>
        <w:spacing w:after="0" w:line="360" w:lineRule="auto"/>
        <w:rPr>
          <w:rFonts w:ascii="Times New Roman" w:eastAsia="Times New Roman" w:hAnsi="Times New Roman" w:cs="Times New Roman"/>
          <w:color w:val="000000"/>
          <w:sz w:val="28"/>
          <w:szCs w:val="28"/>
          <w:lang w:val="vi-VN"/>
        </w:rPr>
      </w:pPr>
      <w:r w:rsidRPr="009E043B">
        <w:rPr>
          <w:rFonts w:ascii="Times New Roman" w:eastAsia="Times New Roman" w:hAnsi="Times New Roman" w:cs="Times New Roman"/>
          <w:noProof/>
          <w:color w:val="000000"/>
          <w:sz w:val="28"/>
          <w:szCs w:val="28"/>
          <w:lang w:val="vi-VN"/>
        </w:rPr>
        <w:drawing>
          <wp:inline distT="0" distB="0" distL="0" distR="0" wp14:anchorId="146CD0A0" wp14:editId="2D8C48D7">
            <wp:extent cx="5722620" cy="1844040"/>
            <wp:effectExtent l="0" t="0" r="0" b="3810"/>
            <wp:docPr id="1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1844040"/>
                    </a:xfrm>
                    <a:prstGeom prst="rect">
                      <a:avLst/>
                    </a:prstGeom>
                    <a:noFill/>
                    <a:ln>
                      <a:noFill/>
                    </a:ln>
                  </pic:spPr>
                </pic:pic>
              </a:graphicData>
            </a:graphic>
          </wp:inline>
        </w:drawing>
      </w:r>
    </w:p>
    <w:p w14:paraId="606B2B3E" w14:textId="77777777" w:rsidR="009E043B" w:rsidRPr="009E043B" w:rsidRDefault="009E043B" w:rsidP="009E043B">
      <w:pPr>
        <w:widowControl w:val="0"/>
        <w:spacing w:after="0" w:line="360" w:lineRule="auto"/>
        <w:jc w:val="center"/>
        <w:rPr>
          <w:rFonts w:ascii="Times New Roman" w:eastAsia="Times New Roman" w:hAnsi="Times New Roman" w:cs="Times New Roman"/>
          <w:i/>
          <w:color w:val="000000"/>
          <w:sz w:val="26"/>
          <w:szCs w:val="26"/>
          <w:lang w:val="vi-VN"/>
        </w:rPr>
      </w:pPr>
      <w:r w:rsidRPr="009E043B">
        <w:rPr>
          <w:rFonts w:ascii="Times New Roman" w:eastAsia="Times New Roman" w:hAnsi="Times New Roman" w:cs="Times New Roman"/>
          <w:i/>
          <w:color w:val="000000"/>
          <w:sz w:val="26"/>
          <w:szCs w:val="26"/>
          <w:lang w:val="vi-VN"/>
        </w:rPr>
        <w:t>Hình 2.6. Use case quản lý đơn hàng</w:t>
      </w:r>
    </w:p>
    <w:p w14:paraId="0A66D367" w14:textId="77777777" w:rsidR="009E043B" w:rsidRPr="009E043B" w:rsidRDefault="009E043B" w:rsidP="009E043B">
      <w:pPr>
        <w:widowControl w:val="0"/>
        <w:spacing w:after="0" w:line="360" w:lineRule="auto"/>
        <w:jc w:val="center"/>
        <w:rPr>
          <w:rFonts w:ascii="Times New Roman" w:eastAsia="Times New Roman" w:hAnsi="Times New Roman" w:cs="Times New Roman"/>
          <w:color w:val="000000"/>
          <w:sz w:val="28"/>
          <w:szCs w:val="28"/>
          <w:lang w:val="vi-VN"/>
        </w:rPr>
      </w:pPr>
    </w:p>
    <w:p w14:paraId="25C8BCC8" w14:textId="77777777" w:rsidR="009E043B" w:rsidRPr="009E043B" w:rsidRDefault="009E043B" w:rsidP="009E043B">
      <w:pPr>
        <w:pStyle w:val="Heading3"/>
        <w:rPr>
          <w:color w:val="000000"/>
          <w:sz w:val="26"/>
          <w:szCs w:val="26"/>
          <w:lang w:val="vi-VN"/>
        </w:rPr>
      </w:pPr>
      <w:bookmarkStart w:id="18" w:name="_Toc111041432"/>
      <w:bookmarkStart w:id="19" w:name="_Toc122441607"/>
      <w:r w:rsidRPr="009E043B">
        <w:rPr>
          <w:color w:val="000000"/>
          <w:sz w:val="26"/>
          <w:szCs w:val="26"/>
          <w:lang w:val="vi-VN"/>
        </w:rPr>
        <w:lastRenderedPageBreak/>
        <w:t>2.2. Đặc tả các</w:t>
      </w:r>
      <w:r w:rsidRPr="009E043B">
        <w:rPr>
          <w:color w:val="000000"/>
          <w:sz w:val="26"/>
          <w:szCs w:val="26"/>
        </w:rPr>
        <w:t>h</w:t>
      </w:r>
      <w:r w:rsidRPr="009E043B">
        <w:rPr>
          <w:color w:val="000000"/>
          <w:sz w:val="26"/>
          <w:szCs w:val="26"/>
          <w:lang w:val="vi-VN"/>
        </w:rPr>
        <w:t xml:space="preserve"> sử dụng</w:t>
      </w:r>
      <w:bookmarkEnd w:id="18"/>
      <w:bookmarkEnd w:id="19"/>
      <w:r w:rsidRPr="009E043B">
        <w:rPr>
          <w:color w:val="000000"/>
          <w:sz w:val="26"/>
          <w:szCs w:val="26"/>
          <w:lang w:val="vi-VN"/>
        </w:rPr>
        <w:t xml:space="preserve"> </w:t>
      </w:r>
    </w:p>
    <w:p w14:paraId="20FF1E7F" w14:textId="77777777" w:rsidR="009E043B" w:rsidRPr="009E043B" w:rsidRDefault="009E043B" w:rsidP="009E043B">
      <w:pPr>
        <w:widowControl w:val="0"/>
        <w:spacing w:after="0" w:line="360" w:lineRule="auto"/>
        <w:jc w:val="both"/>
        <w:rPr>
          <w:rFonts w:ascii="Times New Roman" w:eastAsia="Times New Roman" w:hAnsi="Times New Roman" w:cs="Times New Roman"/>
          <w:b/>
          <w:color w:val="000000"/>
          <w:sz w:val="26"/>
          <w:szCs w:val="26"/>
        </w:rPr>
      </w:pPr>
      <w:r w:rsidRPr="009E043B">
        <w:rPr>
          <w:rFonts w:ascii="Times New Roman" w:eastAsia="Times New Roman" w:hAnsi="Times New Roman" w:cs="Times New Roman"/>
          <w:b/>
          <w:color w:val="000000"/>
          <w:sz w:val="26"/>
          <w:szCs w:val="26"/>
          <w:lang w:val="vi-VN"/>
        </w:rPr>
        <w:t xml:space="preserve">2.2.1. </w:t>
      </w:r>
      <w:r w:rsidRPr="009E043B">
        <w:rPr>
          <w:rFonts w:ascii="Times New Roman" w:eastAsia="Times New Roman" w:hAnsi="Times New Roman" w:cs="Times New Roman"/>
          <w:b/>
          <w:color w:val="000000"/>
          <w:sz w:val="26"/>
          <w:szCs w:val="26"/>
        </w:rPr>
        <w:t>Đăng ký</w:t>
      </w:r>
    </w:p>
    <w:p w14:paraId="7641BFCE"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53684196"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Khách hàng</w:t>
      </w:r>
    </w:p>
    <w:p w14:paraId="61A90C27"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Mục đích: Cho phép tác nhân có thể đăng ký tài khoản.</w:t>
      </w:r>
    </w:p>
    <w:p w14:paraId="2D442D41"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phải truy cập vào hệ thống</w:t>
      </w:r>
    </w:p>
    <w:p w14:paraId="2B88DE79"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3CCB82DA" w14:textId="77777777" w:rsidR="009E043B" w:rsidRPr="009E043B" w:rsidRDefault="009E043B" w:rsidP="009E043B">
      <w:pPr>
        <w:widowControl w:val="0"/>
        <w:numPr>
          <w:ilvl w:val="0"/>
          <w:numId w:val="45"/>
        </w:numPr>
        <w:tabs>
          <w:tab w:val="left" w:pos="822"/>
        </w:tabs>
        <w:spacing w:before="68" w:after="0" w:line="360" w:lineRule="auto"/>
        <w:ind w:left="108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6667B631"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w:t>
      </w:r>
      <w:r w:rsidRPr="009E043B">
        <w:rPr>
          <w:rFonts w:ascii="Times New Roman" w:eastAsia="Times New Roman" w:hAnsi="Times New Roman" w:cs="Times New Roman"/>
          <w:color w:val="000000"/>
          <w:sz w:val="26"/>
          <w:szCs w:val="26"/>
        </w:rPr>
        <w:t>se</w:t>
      </w:r>
      <w:r w:rsidRPr="009E043B">
        <w:rPr>
          <w:rFonts w:ascii="Times New Roman" w:eastAsia="Times New Roman" w:hAnsi="Times New Roman" w:cs="Times New Roman"/>
          <w:color w:val="000000"/>
          <w:sz w:val="26"/>
          <w:szCs w:val="26"/>
          <w:lang w:val="vi-VN"/>
        </w:rPr>
        <w:t xml:space="preserve"> sử dụng bắt đầu khi tác nhân chọn mục đăng ký thành viên.</w:t>
      </w:r>
    </w:p>
    <w:p w14:paraId="33C55D34"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Form đăng ký thành viên sẽ hiển thị</w:t>
      </w:r>
    </w:p>
    <w:p w14:paraId="359560D8"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điền thông tin cá nhân vào form đăng ký</w:t>
      </w:r>
    </w:p>
    <w:p w14:paraId="3EB106DA"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nhấn nút đăng ký</w:t>
      </w:r>
    </w:p>
    <w:p w14:paraId="28609E81"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kiểm tra thông tin tác nhân vừa nhập</w:t>
      </w:r>
    </w:p>
    <w:p w14:paraId="1DAD9561"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Hệ thống báo kết quả quá trình đăng nhập thông tin cá nhân. Nếu thông tin nhập không chính xác thì thực hiện luồng rẽ nhánh A1. Nếu thực hiện chính xác thì thực hiện bước tiếp theo. </w:t>
      </w:r>
    </w:p>
    <w:p w14:paraId="27486DE6"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cập nhật thông tin của khách hàng vào danh sách thành viên hệ thống.</w:t>
      </w:r>
    </w:p>
    <w:p w14:paraId="20ACEB38"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w:t>
      </w:r>
      <w:r w:rsidRPr="009E043B">
        <w:rPr>
          <w:rFonts w:ascii="Times New Roman" w:eastAsia="Times New Roman" w:hAnsi="Times New Roman" w:cs="Times New Roman"/>
          <w:color w:val="000000"/>
          <w:sz w:val="26"/>
          <w:szCs w:val="26"/>
        </w:rPr>
        <w:t>se</w:t>
      </w:r>
      <w:r w:rsidRPr="009E043B">
        <w:rPr>
          <w:rFonts w:ascii="Times New Roman" w:eastAsia="Times New Roman" w:hAnsi="Times New Roman" w:cs="Times New Roman"/>
          <w:color w:val="000000"/>
          <w:sz w:val="26"/>
          <w:szCs w:val="26"/>
          <w:lang w:val="vi-VN"/>
        </w:rPr>
        <w:t xml:space="preserve"> sử dụng.</w:t>
      </w:r>
    </w:p>
    <w:p w14:paraId="24C894F1" w14:textId="2BB9E9E2" w:rsidR="009E043B" w:rsidRPr="009E043B" w:rsidRDefault="009E043B" w:rsidP="009E043B">
      <w:pPr>
        <w:widowControl w:val="0"/>
        <w:spacing w:after="0" w:line="240" w:lineRule="auto"/>
        <w:rPr>
          <w:rFonts w:ascii="Times New Roman" w:eastAsia="Times New Roman" w:hAnsi="Times New Roman" w:cs="Times New Roman"/>
          <w:color w:val="000000"/>
          <w:sz w:val="26"/>
          <w:szCs w:val="26"/>
          <w:lang w:val="vi-VN"/>
        </w:rPr>
      </w:pPr>
    </w:p>
    <w:p w14:paraId="3E06B3F9" w14:textId="77777777" w:rsidR="009E043B" w:rsidRPr="009E043B" w:rsidRDefault="009E043B" w:rsidP="009E043B">
      <w:pPr>
        <w:widowControl w:val="0"/>
        <w:numPr>
          <w:ilvl w:val="0"/>
          <w:numId w:val="45"/>
        </w:numPr>
        <w:tabs>
          <w:tab w:val="left" w:pos="822"/>
        </w:tabs>
        <w:spacing w:before="68" w:after="0" w:line="360" w:lineRule="auto"/>
        <w:ind w:left="108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Luồng sự kiện rẽ nhánh: </w:t>
      </w:r>
    </w:p>
    <w:p w14:paraId="223329CE" w14:textId="77777777" w:rsidR="009E043B" w:rsidRPr="009E043B" w:rsidRDefault="009E043B" w:rsidP="009E043B">
      <w:pPr>
        <w:widowControl w:val="0"/>
        <w:numPr>
          <w:ilvl w:val="0"/>
          <w:numId w:val="46"/>
        </w:numPr>
        <w:tabs>
          <w:tab w:val="left" w:pos="822"/>
        </w:tabs>
        <w:spacing w:after="0" w:line="360" w:lineRule="auto"/>
        <w:ind w:left="115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A1: Nhập sai thông tin</w:t>
      </w:r>
    </w:p>
    <w:p w14:paraId="1FD78F37" w14:textId="77777777" w:rsidR="009E043B" w:rsidRPr="009E043B" w:rsidRDefault="009E043B" w:rsidP="009E043B">
      <w:pPr>
        <w:widowControl w:val="0"/>
        <w:tabs>
          <w:tab w:val="left" w:pos="822"/>
        </w:tabs>
        <w:spacing w:before="68" w:after="0" w:line="360" w:lineRule="auto"/>
        <w:ind w:left="118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hiển thị lỗi</w:t>
      </w:r>
    </w:p>
    <w:p w14:paraId="2B9E007B" w14:textId="77777777" w:rsidR="009E043B" w:rsidRPr="009E043B" w:rsidRDefault="009E043B" w:rsidP="009E043B">
      <w:pPr>
        <w:widowControl w:val="0"/>
        <w:tabs>
          <w:tab w:val="left" w:pos="822"/>
        </w:tabs>
        <w:spacing w:before="68" w:after="0" w:line="360" w:lineRule="auto"/>
        <w:ind w:left="118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có thể nhập lại thông tin hoặc là hủy bỏ việc đăng ký.</w:t>
      </w:r>
    </w:p>
    <w:p w14:paraId="67853DCE"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7DA100D7" w14:textId="77777777" w:rsidR="009E043B" w:rsidRPr="009E043B" w:rsidRDefault="009E043B" w:rsidP="009E043B">
      <w:pPr>
        <w:widowControl w:val="0"/>
        <w:tabs>
          <w:tab w:val="left" w:pos="822"/>
        </w:tabs>
        <w:spacing w:before="68" w:after="0" w:line="360" w:lineRule="auto"/>
        <w:ind w:left="360"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 </w:t>
      </w:r>
      <w:r w:rsidRPr="009E043B">
        <w:rPr>
          <w:rFonts w:ascii="Times New Roman" w:eastAsia="Times New Roman" w:hAnsi="Times New Roman" w:cs="Times New Roman"/>
          <w:color w:val="000000"/>
          <w:sz w:val="26"/>
          <w:szCs w:val="26"/>
          <w:lang w:val="vi-VN"/>
        </w:rPr>
        <w:tab/>
        <w:t>Tác nhân có thể đăng nhập hệ thống bằng tài khoản vừa đăng ký.</w:t>
      </w:r>
    </w:p>
    <w:p w14:paraId="24AA45B9"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2.2.2. Đăng nhập hệ thống</w:t>
      </w:r>
    </w:p>
    <w:p w14:paraId="3341895F"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743FE012"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Tác nhân: Khách hàng, nhân viên quản trị</w:t>
      </w:r>
      <w:r w:rsidRPr="009E043B">
        <w:rPr>
          <w:rFonts w:ascii="Times New Roman" w:eastAsia="Times New Roman" w:hAnsi="Times New Roman" w:cs="Times New Roman"/>
          <w:color w:val="000000"/>
          <w:sz w:val="26"/>
          <w:szCs w:val="26"/>
        </w:rPr>
        <w:t xml:space="preserve"> admin</w:t>
      </w:r>
    </w:p>
    <w:p w14:paraId="5183F53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Mục đích: Cho phép tác nhân có thể đăng nhập vào hệ thống.</w:t>
      </w:r>
    </w:p>
    <w:p w14:paraId="4E6347B9"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đã là thành viên của hệ thống.</w:t>
      </w:r>
    </w:p>
    <w:p w14:paraId="51C37101"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51D30350" w14:textId="77777777" w:rsidR="009E043B" w:rsidRPr="009E043B" w:rsidRDefault="009E043B" w:rsidP="009E043B">
      <w:pPr>
        <w:widowControl w:val="0"/>
        <w:numPr>
          <w:ilvl w:val="0"/>
          <w:numId w:val="45"/>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2732E6A3"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 sử dụng bắt đầu khi tác nhân chọn mục đăng nhập.</w:t>
      </w:r>
    </w:p>
    <w:p w14:paraId="66C6B522"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Form đăng nhập sẽ hiển thị lên màn hình</w:t>
      </w:r>
    </w:p>
    <w:p w14:paraId="701FC2D9"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điền thông tin cá nhân vào form đăng nhập</w:t>
      </w:r>
    </w:p>
    <w:p w14:paraId="0D82F572"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nhấn nút đăng nhập</w:t>
      </w:r>
    </w:p>
    <w:p w14:paraId="740EDE91"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kiểm tra thông tin của tác nhân vừa nhập</w:t>
      </w:r>
    </w:p>
    <w:p w14:paraId="797D5DCE"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Hệ thống báo kết quả quá trình đăng nhập thông tin cá nhân. Nếu thông tin nhập không chính xác thì thực hiện luồng rẽ nhánh A1. Nếu thực hiện chính xác thì thực hiện bước tiếp theo. </w:t>
      </w:r>
    </w:p>
    <w:p w14:paraId="59848EDC"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hiển thị trang chủ của hệ thống và ghi lại việc đăng nhập của tác nhân đã hoàn thành.</w:t>
      </w:r>
    </w:p>
    <w:p w14:paraId="4D6984D5"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6419C355" w14:textId="77777777" w:rsidR="009E043B" w:rsidRPr="009E043B" w:rsidRDefault="009E043B" w:rsidP="009E043B">
      <w:pPr>
        <w:widowControl w:val="0"/>
        <w:numPr>
          <w:ilvl w:val="0"/>
          <w:numId w:val="45"/>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Luồng sự kiện rẽ nhánh: </w:t>
      </w:r>
    </w:p>
    <w:p w14:paraId="4B67798E"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A1: Nhập sai thông tin</w:t>
      </w:r>
    </w:p>
    <w:p w14:paraId="5BAF2915"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 Hệ thống hiển thị lỗi</w:t>
      </w:r>
    </w:p>
    <w:p w14:paraId="69C7E511"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 Tác nhân có thể nhập lại thông tin hoặc là hủy bỏ việc đăng nhập.</w:t>
      </w:r>
    </w:p>
    <w:p w14:paraId="34ABA03B" w14:textId="6587C04B" w:rsidR="009E043B" w:rsidRPr="009E043B" w:rsidRDefault="009E043B" w:rsidP="009E043B">
      <w:pPr>
        <w:widowControl w:val="0"/>
        <w:spacing w:after="0" w:line="240" w:lineRule="auto"/>
        <w:rPr>
          <w:rFonts w:ascii="Times New Roman" w:eastAsia="Times New Roman" w:hAnsi="Times New Roman" w:cs="Times New Roman"/>
          <w:color w:val="000000"/>
          <w:sz w:val="26"/>
          <w:szCs w:val="26"/>
          <w:lang w:val="vi-VN"/>
        </w:rPr>
      </w:pPr>
    </w:p>
    <w:p w14:paraId="372ED638"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1ADCF392"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 </w:t>
      </w:r>
      <w:r w:rsidRPr="009E043B">
        <w:rPr>
          <w:rFonts w:ascii="Times New Roman" w:eastAsia="Times New Roman" w:hAnsi="Times New Roman" w:cs="Times New Roman"/>
          <w:color w:val="000000"/>
          <w:sz w:val="26"/>
          <w:szCs w:val="26"/>
          <w:lang w:val="vi-VN"/>
        </w:rPr>
        <w:tab/>
        <w:t>Khách hàng có thể bắt đầu phiên làm việc của mình với tài khoản đã đăng nhập.</w:t>
      </w:r>
    </w:p>
    <w:p w14:paraId="2978D79F"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2.2.</w:t>
      </w:r>
      <w:r w:rsidRPr="009E043B">
        <w:rPr>
          <w:rFonts w:ascii="Times New Roman" w:eastAsia="Times New Roman" w:hAnsi="Times New Roman" w:cs="Times New Roman"/>
          <w:b/>
          <w:color w:val="000000"/>
          <w:sz w:val="26"/>
          <w:szCs w:val="26"/>
        </w:rPr>
        <w:t>3</w:t>
      </w:r>
      <w:r w:rsidRPr="009E043B">
        <w:rPr>
          <w:rFonts w:ascii="Times New Roman" w:eastAsia="Times New Roman" w:hAnsi="Times New Roman" w:cs="Times New Roman"/>
          <w:b/>
          <w:color w:val="000000"/>
          <w:sz w:val="26"/>
          <w:szCs w:val="26"/>
          <w:lang w:val="vi-VN"/>
        </w:rPr>
        <w:t>. Xem thông tin sản phẩm</w:t>
      </w:r>
    </w:p>
    <w:p w14:paraId="1BF4AF5A"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14F7D934"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Khách hàng.</w:t>
      </w:r>
    </w:p>
    <w:p w14:paraId="03545AA3"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Mục đích: Cho phép khách hàng có thể xem được thông tin về sản phẩm.</w:t>
      </w:r>
    </w:p>
    <w:p w14:paraId="5625E246"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b). Tiền điều kiện: Tác nhân phải truy cập vào hệ thống.</w:t>
      </w:r>
    </w:p>
    <w:p w14:paraId="06668714"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2658C71C" w14:textId="77777777" w:rsidR="009E043B" w:rsidRPr="009E043B" w:rsidRDefault="009E043B" w:rsidP="009E043B">
      <w:pPr>
        <w:widowControl w:val="0"/>
        <w:numPr>
          <w:ilvl w:val="0"/>
          <w:numId w:val="45"/>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36DB4388" w14:textId="77777777" w:rsidR="009E043B" w:rsidRPr="009E043B" w:rsidRDefault="009E043B" w:rsidP="009E043B">
      <w:pPr>
        <w:widowControl w:val="0"/>
        <w:numPr>
          <w:ilvl w:val="0"/>
          <w:numId w:val="46"/>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 sử dụng bắt đầu khi tác nhân chọn vào xem thông tin sản phẩm.</w:t>
      </w:r>
    </w:p>
    <w:p w14:paraId="14BA8164" w14:textId="77777777" w:rsidR="009E043B" w:rsidRPr="009E043B" w:rsidRDefault="009E043B" w:rsidP="009E043B">
      <w:pPr>
        <w:widowControl w:val="0"/>
        <w:numPr>
          <w:ilvl w:val="0"/>
          <w:numId w:val="46"/>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Thông tin sản phẩm được hiển thị lên màn hình.</w:t>
      </w:r>
    </w:p>
    <w:p w14:paraId="520289A8" w14:textId="77777777" w:rsidR="009E043B" w:rsidRPr="009E043B" w:rsidRDefault="009E043B" w:rsidP="009E043B">
      <w:pPr>
        <w:widowControl w:val="0"/>
        <w:numPr>
          <w:ilvl w:val="0"/>
          <w:numId w:val="46"/>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4667D1F0" w14:textId="77777777" w:rsidR="009E043B" w:rsidRPr="009E043B" w:rsidRDefault="009E043B" w:rsidP="009E043B">
      <w:pPr>
        <w:widowControl w:val="0"/>
        <w:numPr>
          <w:ilvl w:val="0"/>
          <w:numId w:val="45"/>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rẽ nhánh:</w:t>
      </w:r>
    </w:p>
    <w:p w14:paraId="17EDD136" w14:textId="77777777" w:rsidR="009E043B" w:rsidRPr="009E043B" w:rsidRDefault="009E043B" w:rsidP="009E043B">
      <w:pPr>
        <w:widowControl w:val="0"/>
        <w:tabs>
          <w:tab w:val="left" w:pos="822"/>
        </w:tabs>
        <w:spacing w:after="0" w:line="360" w:lineRule="auto"/>
        <w:jc w:val="both"/>
        <w:rPr>
          <w:rFonts w:ascii="Times New Roman" w:eastAsia="Times New Roman" w:hAnsi="Times New Roman" w:cs="Times New Roman"/>
          <w:sz w:val="26"/>
          <w:szCs w:val="26"/>
          <w:lang w:val="vi-VN"/>
        </w:rPr>
      </w:pPr>
      <w:r w:rsidRPr="009E043B">
        <w:rPr>
          <w:rFonts w:ascii="Times New Roman" w:eastAsia="Times New Roman" w:hAnsi="Times New Roman" w:cs="Times New Roman"/>
          <w:sz w:val="26"/>
          <w:szCs w:val="26"/>
          <w:lang w:val="vi-VN"/>
        </w:rPr>
        <w:tab/>
      </w:r>
      <w:r w:rsidRPr="009E043B">
        <w:rPr>
          <w:rFonts w:ascii="Times New Roman" w:eastAsia="Times New Roman" w:hAnsi="Times New Roman" w:cs="Times New Roman"/>
          <w:sz w:val="26"/>
          <w:szCs w:val="26"/>
          <w:lang w:val="vi-VN"/>
        </w:rPr>
        <w:tab/>
        <w:t>Không có.</w:t>
      </w:r>
    </w:p>
    <w:p w14:paraId="197FC31C"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556CCF61"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Tác nhân có thể xem thông tin về sản phẩm.</w:t>
      </w:r>
    </w:p>
    <w:p w14:paraId="4A5C9DA5"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bookmarkStart w:id="20" w:name="_2bn6wsx"/>
      <w:bookmarkStart w:id="21" w:name="_qsh70q"/>
      <w:bookmarkEnd w:id="20"/>
      <w:bookmarkEnd w:id="21"/>
      <w:r w:rsidRPr="009E043B">
        <w:rPr>
          <w:rFonts w:ascii="Times New Roman" w:eastAsia="Times New Roman" w:hAnsi="Times New Roman" w:cs="Times New Roman"/>
          <w:b/>
          <w:color w:val="000000"/>
          <w:sz w:val="26"/>
          <w:szCs w:val="26"/>
          <w:lang w:val="vi-VN"/>
        </w:rPr>
        <w:t>2.2.</w:t>
      </w:r>
      <w:r w:rsidRPr="009E043B">
        <w:rPr>
          <w:rFonts w:ascii="Times New Roman" w:eastAsia="Times New Roman" w:hAnsi="Times New Roman" w:cs="Times New Roman"/>
          <w:b/>
          <w:color w:val="000000"/>
          <w:sz w:val="26"/>
          <w:szCs w:val="26"/>
        </w:rPr>
        <w:t>4</w:t>
      </w:r>
      <w:r w:rsidRPr="009E043B">
        <w:rPr>
          <w:rFonts w:ascii="Times New Roman" w:eastAsia="Times New Roman" w:hAnsi="Times New Roman" w:cs="Times New Roman"/>
          <w:b/>
          <w:color w:val="000000"/>
          <w:sz w:val="26"/>
          <w:szCs w:val="26"/>
          <w:lang w:val="vi-VN"/>
        </w:rPr>
        <w:t>. Đưa sản phẩm vào giỏ hàng</w:t>
      </w:r>
    </w:p>
    <w:p w14:paraId="5E18A1E0"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7206ED8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Khách hàng.</w:t>
      </w:r>
    </w:p>
    <w:p w14:paraId="0ED36E79"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Mục đích: Cho phép tác nhân có thể đưa các sản phẩm mà mình thích vào giỏ hàng của mình.</w:t>
      </w:r>
    </w:p>
    <w:p w14:paraId="6041D95E"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phải truy cập vào hệ thống</w:t>
      </w:r>
    </w:p>
    <w:p w14:paraId="593CDAF1"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0EA829B1" w14:textId="77777777" w:rsidR="009E043B" w:rsidRPr="009E043B" w:rsidRDefault="009E043B" w:rsidP="009E043B">
      <w:pPr>
        <w:widowControl w:val="0"/>
        <w:numPr>
          <w:ilvl w:val="0"/>
          <w:numId w:val="47"/>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6454327B"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 sử dụng bắt đầu khi tác nhân chọn chức năng thêm vào giỏ hàng để đưa sản phẩm đã chọn vào lưu trữ trong giỏ hàng.</w:t>
      </w:r>
    </w:p>
    <w:p w14:paraId="0D2187F5"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hiển thị kết quả thành công.</w:t>
      </w:r>
    </w:p>
    <w:p w14:paraId="5A696B5D"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1948B2D1" w14:textId="77777777" w:rsidR="009E043B" w:rsidRPr="009E043B" w:rsidRDefault="009E043B" w:rsidP="009E043B">
      <w:pPr>
        <w:widowControl w:val="0"/>
        <w:numPr>
          <w:ilvl w:val="0"/>
          <w:numId w:val="47"/>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rẽ nhánh:</w:t>
      </w:r>
    </w:p>
    <w:p w14:paraId="1500C236" w14:textId="77777777" w:rsidR="009E043B" w:rsidRPr="009E043B" w:rsidRDefault="009E043B" w:rsidP="009E043B">
      <w:pPr>
        <w:widowControl w:val="0"/>
        <w:tabs>
          <w:tab w:val="left" w:pos="822"/>
        </w:tabs>
        <w:spacing w:after="0" w:line="360" w:lineRule="auto"/>
        <w:ind w:left="720"/>
        <w:jc w:val="both"/>
        <w:rPr>
          <w:rFonts w:ascii="Times New Roman" w:eastAsia="Times New Roman" w:hAnsi="Times New Roman" w:cs="Times New Roman"/>
          <w:sz w:val="26"/>
          <w:szCs w:val="26"/>
          <w:lang w:val="vi-VN"/>
        </w:rPr>
      </w:pPr>
      <w:r w:rsidRPr="009E043B">
        <w:rPr>
          <w:rFonts w:ascii="Times New Roman" w:eastAsia="Times New Roman" w:hAnsi="Times New Roman" w:cs="Times New Roman"/>
          <w:sz w:val="26"/>
          <w:szCs w:val="26"/>
          <w:lang w:val="vi-VN"/>
        </w:rPr>
        <w:tab/>
      </w:r>
      <w:r w:rsidRPr="009E043B">
        <w:rPr>
          <w:rFonts w:ascii="Times New Roman" w:eastAsia="Times New Roman" w:hAnsi="Times New Roman" w:cs="Times New Roman"/>
          <w:sz w:val="26"/>
          <w:szCs w:val="26"/>
          <w:lang w:val="vi-VN"/>
        </w:rPr>
        <w:tab/>
        <w:t>Không có.</w:t>
      </w:r>
    </w:p>
    <w:p w14:paraId="592753A1"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54C0224D"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 </w:t>
      </w:r>
      <w:r w:rsidRPr="009E043B">
        <w:rPr>
          <w:rFonts w:ascii="Times New Roman" w:eastAsia="Times New Roman" w:hAnsi="Times New Roman" w:cs="Times New Roman"/>
          <w:color w:val="000000"/>
          <w:sz w:val="26"/>
          <w:szCs w:val="26"/>
          <w:lang w:val="vi-VN"/>
        </w:rPr>
        <w:tab/>
        <w:t>Tác nhân có thể xem và cập nhật lại giỏ hàng của mình.</w:t>
      </w:r>
    </w:p>
    <w:p w14:paraId="69F0C381"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lastRenderedPageBreak/>
        <w:t>2.2.</w:t>
      </w:r>
      <w:r w:rsidRPr="009E043B">
        <w:rPr>
          <w:rFonts w:ascii="Times New Roman" w:eastAsia="Times New Roman" w:hAnsi="Times New Roman" w:cs="Times New Roman"/>
          <w:b/>
          <w:color w:val="000000"/>
          <w:sz w:val="26"/>
          <w:szCs w:val="26"/>
        </w:rPr>
        <w:t>5</w:t>
      </w:r>
      <w:r w:rsidRPr="009E043B">
        <w:rPr>
          <w:rFonts w:ascii="Times New Roman" w:eastAsia="Times New Roman" w:hAnsi="Times New Roman" w:cs="Times New Roman"/>
          <w:b/>
          <w:color w:val="000000"/>
          <w:sz w:val="26"/>
          <w:szCs w:val="26"/>
          <w:lang w:val="vi-VN"/>
        </w:rPr>
        <w:t>. Quản lý giỏ hàng</w:t>
      </w:r>
    </w:p>
    <w:p w14:paraId="54891C68"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2B1394E1"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Khách hàng</w:t>
      </w:r>
    </w:p>
    <w:p w14:paraId="29434013"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Mục đích: Cho phép tác nhân có thể xem và cập nhật lại giỏ hàng của mình trước khi tiến hành đặt hàng.</w:t>
      </w:r>
    </w:p>
    <w:p w14:paraId="13FDE58F"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đã chọn ít nhất một sản phẩm và đưa vào giỏ hàng của mình.</w:t>
      </w:r>
    </w:p>
    <w:p w14:paraId="0E5C4B76"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05C79D4D" w14:textId="77777777" w:rsidR="009E043B" w:rsidRPr="009E043B" w:rsidRDefault="009E043B" w:rsidP="009E043B">
      <w:pPr>
        <w:widowControl w:val="0"/>
        <w:numPr>
          <w:ilvl w:val="0"/>
          <w:numId w:val="47"/>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55EA45A0"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 sử dụng bắt đầu khi tác nhân chọn chức năng giỏ hàng.</w:t>
      </w:r>
    </w:p>
    <w:p w14:paraId="177DDCE0"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sẽ hiển thị danh sách các sản phẩm mà tác nhân đã đưa vào giỏ hàng của mình.</w:t>
      </w:r>
    </w:p>
    <w:p w14:paraId="528F375E"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chưa có sản phẩm nào trong giỏ hàng mà nhấn vào nút giỏ hàng thì thực hiện luồng rẽ nhánh A1.</w:t>
      </w:r>
    </w:p>
    <w:p w14:paraId="5B4C019D"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có thể cập nhật lại giỏ hàng của mình.</w:t>
      </w:r>
    </w:p>
    <w:p w14:paraId="0DE6D68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6BC0C17F" w14:textId="77777777" w:rsidR="009E043B" w:rsidRPr="009E043B" w:rsidRDefault="009E043B" w:rsidP="009E043B">
      <w:pPr>
        <w:widowControl w:val="0"/>
        <w:numPr>
          <w:ilvl w:val="0"/>
          <w:numId w:val="47"/>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Luồng sự kiện rẽ nhánh: </w:t>
      </w:r>
    </w:p>
    <w:p w14:paraId="5CCC17C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A1: Giỏ hàng chưa có sản phẩm</w:t>
      </w:r>
    </w:p>
    <w:p w14:paraId="1CB903D6"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thông báo giỏ hàng rỗng.</w:t>
      </w:r>
    </w:p>
    <w:p w14:paraId="00D4FAB8"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Hiển thị danh sách các sản phẩm để tác nhân có thể chọn.</w:t>
      </w:r>
    </w:p>
    <w:p w14:paraId="05A30D62"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5B452658"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Tác nhân có thể xem lại các sản phẩm của mình đã chọn, chỉnh sửa về thông tin của sản phẩm hay là loại bỏ sản phẩm nào đó ra khỏi giỏ hàng của mình trước khi tiến hành đặt hàng.</w:t>
      </w:r>
    </w:p>
    <w:p w14:paraId="06DCD6B8" w14:textId="23E8F61C" w:rsidR="009E043B" w:rsidRPr="009E043B" w:rsidRDefault="009E043B" w:rsidP="009E043B">
      <w:pPr>
        <w:widowControl w:val="0"/>
        <w:spacing w:after="0" w:line="240" w:lineRule="auto"/>
        <w:rPr>
          <w:rFonts w:ascii="Times New Roman" w:eastAsia="Times New Roman" w:hAnsi="Times New Roman" w:cs="Times New Roman"/>
          <w:color w:val="000000"/>
          <w:sz w:val="26"/>
          <w:szCs w:val="26"/>
          <w:lang w:val="vi-VN"/>
        </w:rPr>
      </w:pPr>
    </w:p>
    <w:p w14:paraId="612615C7"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2.2.</w:t>
      </w:r>
      <w:r w:rsidRPr="009E043B">
        <w:rPr>
          <w:rFonts w:ascii="Times New Roman" w:eastAsia="Times New Roman" w:hAnsi="Times New Roman" w:cs="Times New Roman"/>
          <w:b/>
          <w:color w:val="000000"/>
          <w:sz w:val="26"/>
          <w:szCs w:val="26"/>
        </w:rPr>
        <w:t>6</w:t>
      </w:r>
      <w:r w:rsidRPr="009E043B">
        <w:rPr>
          <w:rFonts w:ascii="Times New Roman" w:eastAsia="Times New Roman" w:hAnsi="Times New Roman" w:cs="Times New Roman"/>
          <w:b/>
          <w:color w:val="000000"/>
          <w:sz w:val="26"/>
          <w:szCs w:val="26"/>
          <w:lang w:val="vi-VN"/>
        </w:rPr>
        <w:t>. Đặt hàng</w:t>
      </w:r>
    </w:p>
    <w:p w14:paraId="0D1E5155"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5F22DBC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Khách hàng</w:t>
      </w:r>
    </w:p>
    <w:p w14:paraId="57566072"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Mục đích: Cho phép tác nhân có thể tạo đơn hàng để tiến hành đặt hàng bao gồm các sản phẩm có trong giỏ hàng.</w:t>
      </w:r>
    </w:p>
    <w:p w14:paraId="27BED89F"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đã chọn ít nhất một sản phẩm vào giỏ hàng.</w:t>
      </w:r>
    </w:p>
    <w:p w14:paraId="5F89121E"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2888F83E" w14:textId="77777777" w:rsidR="009E043B" w:rsidRPr="009E043B" w:rsidRDefault="009E043B" w:rsidP="009E043B">
      <w:pPr>
        <w:widowControl w:val="0"/>
        <w:numPr>
          <w:ilvl w:val="0"/>
          <w:numId w:val="47"/>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29A8393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 sử dụng bắt đầu khi tác nhân nhấn vào nút đặt hàng để tạo đơn hàng.</w:t>
      </w:r>
    </w:p>
    <w:p w14:paraId="35A7D2E4"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Form đặt hàng xuất hiện, hệ thống hiển thị giỏ hàng và một số thông tin mặc định cần có để có thể tạo đơn hàng.</w:t>
      </w:r>
    </w:p>
    <w:p w14:paraId="02523B7D"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nhập các thông tin cá nhân của mình vào form đặt hàng.</w:t>
      </w:r>
    </w:p>
    <w:p w14:paraId="27C0E8E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Chọn hoàn tất</w:t>
      </w:r>
    </w:p>
    <w:p w14:paraId="2EB3AC21"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Hệ thống sẽ kiểm tra các thông tin vừa nhập </w:t>
      </w:r>
    </w:p>
    <w:p w14:paraId="3DDF4009"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các thông tin nhập sai thì thực hiện luồng sự kiện rẽ nhánh A1.</w:t>
      </w:r>
    </w:p>
    <w:p w14:paraId="38A86F23"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thông báo giao dịch thành công</w:t>
      </w:r>
    </w:p>
    <w:p w14:paraId="30BC71B3"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4862ADA7" w14:textId="77777777" w:rsidR="009E043B" w:rsidRPr="009E043B" w:rsidRDefault="009E043B" w:rsidP="009E043B">
      <w:pPr>
        <w:widowControl w:val="0"/>
        <w:numPr>
          <w:ilvl w:val="0"/>
          <w:numId w:val="47"/>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Luồng sự kiện rẽ nhánh: </w:t>
      </w:r>
    </w:p>
    <w:p w14:paraId="0CACC06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A1: Nhập sai thông tin đặt hàng</w:t>
      </w:r>
    </w:p>
    <w:p w14:paraId="5A5DF600"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thông báo việc tạo đơn hàng không thành công</w:t>
      </w:r>
    </w:p>
    <w:p w14:paraId="61B33BE2"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hiển thị form nhập thông tin khách hàng.</w:t>
      </w:r>
    </w:p>
    <w:p w14:paraId="340D3DCB"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có thể nhập lại thông tin, hoặc hủy bỏ việc tạo đơn hàng.</w:t>
      </w:r>
    </w:p>
    <w:p w14:paraId="7B0875C6"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0E9B35C1"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t>Đơn hàng được gửi đến hệ thống.</w:t>
      </w:r>
    </w:p>
    <w:p w14:paraId="7369D44C"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2.2.</w:t>
      </w:r>
      <w:r w:rsidRPr="009E043B">
        <w:rPr>
          <w:rFonts w:ascii="Times New Roman" w:eastAsia="Times New Roman" w:hAnsi="Times New Roman" w:cs="Times New Roman"/>
          <w:b/>
          <w:color w:val="000000"/>
          <w:sz w:val="26"/>
          <w:szCs w:val="26"/>
        </w:rPr>
        <w:t>7</w:t>
      </w:r>
      <w:r w:rsidRPr="009E043B">
        <w:rPr>
          <w:rFonts w:ascii="Times New Roman" w:eastAsia="Times New Roman" w:hAnsi="Times New Roman" w:cs="Times New Roman"/>
          <w:b/>
          <w:color w:val="000000"/>
          <w:sz w:val="26"/>
          <w:szCs w:val="26"/>
          <w:lang w:val="vi-VN"/>
        </w:rPr>
        <w:t>. Quản lý sản phẩm</w:t>
      </w:r>
    </w:p>
    <w:p w14:paraId="3E0267BD"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7D528883"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Nhân viên quản trị</w:t>
      </w:r>
    </w:p>
    <w:p w14:paraId="624BF509"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Mục đích: Cho phép tác nhân có thể xem danh sách các sản phẩm và cập nhật lại thông tin của các sản phẩm.</w:t>
      </w:r>
    </w:p>
    <w:p w14:paraId="17044665"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đã đăng nhập thành công vào hệ thống với quyền nhân viên.</w:t>
      </w:r>
    </w:p>
    <w:p w14:paraId="1A0D484A"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c). Các luồng sự kiện</w:t>
      </w:r>
    </w:p>
    <w:p w14:paraId="0A9B102F" w14:textId="77777777" w:rsidR="009E043B" w:rsidRPr="009E043B" w:rsidRDefault="009E043B" w:rsidP="009E043B">
      <w:pPr>
        <w:widowControl w:val="0"/>
        <w:numPr>
          <w:ilvl w:val="0"/>
          <w:numId w:val="47"/>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79C8919E"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Ca sử dụng bắt đầu khi tác nhân chọn quản lý sản phẩm.</w:t>
      </w:r>
    </w:p>
    <w:p w14:paraId="1E87639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sẽ hiển thị danh sách các sản phẩm.</w:t>
      </w:r>
    </w:p>
    <w:p w14:paraId="4B04882C"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tác nhân chọn tìm kiếm sản phẩm thì thực hiện luồng rẽ nhánh A1.</w:t>
      </w:r>
    </w:p>
    <w:p w14:paraId="07E8E48B"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tác nhân chọn thêm mới sản phẩm thì thực hiện luồng rẽ nhánh A2.</w:t>
      </w:r>
    </w:p>
    <w:p w14:paraId="0C9452D6"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tác nhân chọn chỉnh sửa sản phẩm thì thực hiện luồng rẽ nhánh A3.</w:t>
      </w:r>
    </w:p>
    <w:p w14:paraId="313A80E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tác nhân chọn xóa sản phẩm thì thực hiện luồng rẽ nhánh A4.</w:t>
      </w:r>
    </w:p>
    <w:p w14:paraId="2C7021B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64CA56B9" w14:textId="77777777" w:rsidR="009E043B" w:rsidRPr="009E043B" w:rsidRDefault="009E043B" w:rsidP="009E043B">
      <w:pPr>
        <w:widowControl w:val="0"/>
        <w:numPr>
          <w:ilvl w:val="0"/>
          <w:numId w:val="47"/>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Luồng sự kiện rẽ nhánh: </w:t>
      </w:r>
    </w:p>
    <w:p w14:paraId="416DF0F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A1: Tìm kiếm sản phẩm</w:t>
      </w:r>
    </w:p>
    <w:p w14:paraId="31C213F1"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Ca sử dụng bắt đầu khi tác nhân gõ nội dung cần tìm vào form tìm kiếm.</w:t>
      </w:r>
    </w:p>
    <w:p w14:paraId="7D83C0B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nhấn vào nút tìm kiếm hoặc là ấn phím Enter.</w:t>
      </w:r>
    </w:p>
    <w:p w14:paraId="4285273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Nếu sản phẩm không có ở trong hệ thống, hệ thống sẽ hiển thị thông báo không tìm thấy sản phẩm.</w:t>
      </w:r>
    </w:p>
    <w:p w14:paraId="093E30D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sẽ hiển danh sách các sản phẩm với nội dung cần tìm.</w:t>
      </w:r>
    </w:p>
    <w:p w14:paraId="31E46300"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Kết thúc ca sử dụng.</w:t>
      </w:r>
    </w:p>
    <w:p w14:paraId="21B6C800"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A2: Thêm mới sản phẩm</w:t>
      </w:r>
    </w:p>
    <w:p w14:paraId="7C236909"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Ca sử dụng bắt đầu khi tác nhân chọn chức năng thêm mới.</w:t>
      </w:r>
    </w:p>
    <w:p w14:paraId="75817195"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hiển thị form thêm mới sản phẩm.</w:t>
      </w:r>
    </w:p>
    <w:p w14:paraId="01EF4FF4"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điền thông đầy đủ thông tin vào form.</w:t>
      </w:r>
    </w:p>
    <w:p w14:paraId="54DAE9A1"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nhấn vào nút thêm mới.</w:t>
      </w:r>
    </w:p>
    <w:p w14:paraId="6D41A2D9"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Nếu thông tin không chính xác, hệ thống sẽ hiển thị thông báo lỗi và hiển thị lại form thêm mới để tác nhân nhập lại thông tin.</w:t>
      </w:r>
    </w:p>
    <w:p w14:paraId="0A115C1E"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sẽ hiển thị trang danh sách sản phẩm.</w:t>
      </w:r>
    </w:p>
    <w:p w14:paraId="570792FC"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Kết thúc ca sử dụng.</w:t>
      </w:r>
    </w:p>
    <w:p w14:paraId="589EAE34"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A3: Chỉnh sửa sản phẩm</w:t>
      </w:r>
    </w:p>
    <w:p w14:paraId="5A8DE6DE"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Ca sử dụng khi tác nhân chọn chức năng chỉnh sửa thông tin sản phẩm.</w:t>
      </w:r>
    </w:p>
    <w:p w14:paraId="10DEB4A8"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hiển thị form chỉnh sửa sản phẩm cùng với các thông tin cũ của sản phẩm.</w:t>
      </w:r>
    </w:p>
    <w:p w14:paraId="4AC55AFC"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điền thông đầy đủ thông tin mới vào form.</w:t>
      </w:r>
    </w:p>
    <w:p w14:paraId="10405A1B"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nhấn vào nút cập nhật.</w:t>
      </w:r>
    </w:p>
    <w:p w14:paraId="0FCD6825"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Nếu thông tin không chính xác, hệ thống sẽ hiển thị thông báo lỗi và hiển thị lại form thêm mới để tác nhân nhập lại thông tin sản phẩm.</w:t>
      </w:r>
    </w:p>
    <w:p w14:paraId="56211EF8"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sẽ hiển thị trang danh sách sản phẩm.</w:t>
      </w:r>
    </w:p>
    <w:p w14:paraId="4FADED8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Kết thúc ca sử dụng.</w:t>
      </w:r>
    </w:p>
    <w:p w14:paraId="5E7E4149"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A4: Xóa sản phẩm</w:t>
      </w:r>
    </w:p>
    <w:p w14:paraId="2C9B8748"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Ca sử dụng bắt đầu khi tác nhân nhấn vào nút xóa sản phẩm.</w:t>
      </w:r>
    </w:p>
    <w:p w14:paraId="65A18F00"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hiển thị thông báo xác nhận về việc xóa sản phẩm</w:t>
      </w:r>
    </w:p>
    <w:p w14:paraId="01F7D589"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Nếu tác nhân chọn OK, sản phẩm sẽ bị xóa đi.</w:t>
      </w:r>
    </w:p>
    <w:p w14:paraId="1BC796C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Nếu tác nhân chọn Cancel, sản phẩm sẽ không bị xóa.</w:t>
      </w:r>
    </w:p>
    <w:p w14:paraId="52F01800"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sẽ hiển thị lại trang danh sách sản phẩm.</w:t>
      </w:r>
    </w:p>
    <w:p w14:paraId="5FD5A252"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Kết thúc ca sử dụng.</w:t>
      </w:r>
    </w:p>
    <w:p w14:paraId="21C11A54"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081BC9A2"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 </w:t>
      </w:r>
      <w:r w:rsidRPr="009E043B">
        <w:rPr>
          <w:rFonts w:ascii="Times New Roman" w:eastAsia="Times New Roman" w:hAnsi="Times New Roman" w:cs="Times New Roman"/>
          <w:color w:val="000000"/>
          <w:sz w:val="26"/>
          <w:szCs w:val="26"/>
          <w:lang w:val="vi-VN"/>
        </w:rPr>
        <w:tab/>
        <w:t>Sản phẩm được cập nhật lại.</w:t>
      </w:r>
    </w:p>
    <w:p w14:paraId="2D12F969"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b/>
          <w:color w:val="000000"/>
          <w:sz w:val="26"/>
          <w:szCs w:val="26"/>
          <w:lang w:val="vi-VN"/>
        </w:rPr>
      </w:pPr>
      <w:r w:rsidRPr="009E043B">
        <w:rPr>
          <w:rFonts w:ascii="Times New Roman" w:eastAsia="Times New Roman" w:hAnsi="Times New Roman" w:cs="Times New Roman"/>
          <w:b/>
          <w:color w:val="000000"/>
          <w:sz w:val="26"/>
          <w:szCs w:val="26"/>
          <w:lang w:val="vi-VN"/>
        </w:rPr>
        <w:t>2.2.</w:t>
      </w:r>
      <w:r w:rsidRPr="009E043B">
        <w:rPr>
          <w:rFonts w:ascii="Times New Roman" w:eastAsia="Times New Roman" w:hAnsi="Times New Roman" w:cs="Times New Roman"/>
          <w:b/>
          <w:color w:val="000000"/>
          <w:sz w:val="26"/>
          <w:szCs w:val="26"/>
        </w:rPr>
        <w:t>8</w:t>
      </w:r>
      <w:r w:rsidRPr="009E043B">
        <w:rPr>
          <w:rFonts w:ascii="Times New Roman" w:eastAsia="Times New Roman" w:hAnsi="Times New Roman" w:cs="Times New Roman"/>
          <w:b/>
          <w:color w:val="000000"/>
          <w:sz w:val="26"/>
          <w:szCs w:val="26"/>
          <w:lang w:val="vi-VN"/>
        </w:rPr>
        <w:t>. Quản lý đơn hàng</w:t>
      </w:r>
    </w:p>
    <w:p w14:paraId="4BF6F567"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 Mô tả tóm tắt</w:t>
      </w:r>
    </w:p>
    <w:p w14:paraId="5C315C7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Tác nhân: Nhân viên bán hàng</w:t>
      </w:r>
    </w:p>
    <w:p w14:paraId="6CB51838"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Mục đích: Cho phép tác nhân có thể xem danh sách các đơn hàng, chọn nhân viên giao hàng cho đơn hàng và cập nhật lại thông tin trạng thái của các đơn hàng.</w:t>
      </w:r>
    </w:p>
    <w:p w14:paraId="7A6F181F"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b). Tiền điều kiện: Tác nhân đã đăng nhập thành công vào hệ thống.</w:t>
      </w:r>
    </w:p>
    <w:p w14:paraId="12FD602A"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c). Các luồng sự kiện</w:t>
      </w:r>
    </w:p>
    <w:p w14:paraId="1D5EEB53" w14:textId="77777777" w:rsidR="009E043B" w:rsidRPr="009E043B" w:rsidRDefault="009E043B" w:rsidP="009E043B">
      <w:pPr>
        <w:widowControl w:val="0"/>
        <w:numPr>
          <w:ilvl w:val="0"/>
          <w:numId w:val="47"/>
        </w:numPr>
        <w:tabs>
          <w:tab w:val="left" w:pos="822"/>
        </w:tabs>
        <w:spacing w:before="68"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sự kiện chính:</w:t>
      </w:r>
    </w:p>
    <w:p w14:paraId="5D768E3E"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lastRenderedPageBreak/>
        <w:t>Ca sử dụng bắt đầu khi tác nhân chọn quản lý đơn hàng.</w:t>
      </w:r>
    </w:p>
    <w:p w14:paraId="283BB81E"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Hệ thống sẽ hiển thị danh sách các đơn hàng.</w:t>
      </w:r>
    </w:p>
    <w:p w14:paraId="1613175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tác nhân chọn xem thông tin chi tiết đơn hàng thì thực hiện luồng rẽ nhánh A1.</w:t>
      </w:r>
    </w:p>
    <w:p w14:paraId="7573202C"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Nếu tác nhân chọn sửa đơn hàng thì thực hiện luồng rẽ nhánh A2.</w:t>
      </w:r>
    </w:p>
    <w:p w14:paraId="5CA62155"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Kết thúc ca sử dụng.</w:t>
      </w:r>
    </w:p>
    <w:p w14:paraId="6C59A2B4" w14:textId="77777777" w:rsidR="009E043B" w:rsidRPr="009E043B" w:rsidRDefault="009E043B" w:rsidP="009E043B">
      <w:pPr>
        <w:widowControl w:val="0"/>
        <w:numPr>
          <w:ilvl w:val="0"/>
          <w:numId w:val="47"/>
        </w:numPr>
        <w:tabs>
          <w:tab w:val="left" w:pos="822"/>
        </w:tabs>
        <w:spacing w:after="0" w:line="360" w:lineRule="auto"/>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 xml:space="preserve">Luồng sự kiện rẽ nhánh: </w:t>
      </w:r>
    </w:p>
    <w:p w14:paraId="45C3B1A7"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A1: Xem thông tin chi tiết đơn hàng</w:t>
      </w:r>
    </w:p>
    <w:p w14:paraId="7F831A9F"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Ca sử dụng bắt đầu khi tác nhân chọn xem thông tin chi tiết đơn hàng.</w:t>
      </w:r>
    </w:p>
    <w:p w14:paraId="63A1467D"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sẽ hiển thông tin chi tiết của đơn hàng đấy.</w:t>
      </w:r>
    </w:p>
    <w:p w14:paraId="3D1A05A6"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Kết thúc ca sử dụng.</w:t>
      </w:r>
    </w:p>
    <w:p w14:paraId="2A577BC9" w14:textId="77777777" w:rsidR="009E043B" w:rsidRPr="009E043B" w:rsidRDefault="009E043B" w:rsidP="009E043B">
      <w:pPr>
        <w:widowControl w:val="0"/>
        <w:numPr>
          <w:ilvl w:val="0"/>
          <w:numId w:val="46"/>
        </w:numPr>
        <w:tabs>
          <w:tab w:val="left" w:pos="822"/>
        </w:tabs>
        <w:spacing w:after="0" w:line="360" w:lineRule="auto"/>
        <w:ind w:left="794"/>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Luồng A2: Cập nhật đơn hàng</w:t>
      </w:r>
    </w:p>
    <w:p w14:paraId="7934969F"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Ca sử dụng bắt đầu khi tác nhân chọn chức năng chỉnh sửa thông tin hóa đơn.</w:t>
      </w:r>
    </w:p>
    <w:p w14:paraId="71835256"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chỉnh sửa lại thông tin của đơn hàng cho đúng.</w:t>
      </w:r>
    </w:p>
    <w:p w14:paraId="55FAA1C1"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Tác nhân nhấn vào nút cập nhật.</w:t>
      </w:r>
    </w:p>
    <w:p w14:paraId="0B1C545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Nếu thông tin không chính xác, hệ thống sẽ hiển thị thông báo lỗi và hiển thị lại form chỉnh sửa để tác nhân nhập lại thông tin.</w:t>
      </w:r>
    </w:p>
    <w:p w14:paraId="58DC3E4F"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lưu hóa đơn với thông tin mới.</w:t>
      </w:r>
    </w:p>
    <w:p w14:paraId="144F3917"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Hệ thống sẽ hiển thị trang danh sách hóa đơn.</w:t>
      </w:r>
    </w:p>
    <w:p w14:paraId="3E4DD968" w14:textId="77777777" w:rsidR="009E043B" w:rsidRPr="009E043B" w:rsidRDefault="009E043B" w:rsidP="009E043B">
      <w:pPr>
        <w:widowControl w:val="0"/>
        <w:tabs>
          <w:tab w:val="left" w:pos="822"/>
        </w:tabs>
        <w:spacing w:before="68" w:after="0" w:line="360" w:lineRule="auto"/>
        <w:ind w:left="821"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r>
      <w:r w:rsidRPr="009E043B">
        <w:rPr>
          <w:rFonts w:ascii="Times New Roman" w:eastAsia="Times New Roman" w:hAnsi="Times New Roman" w:cs="Times New Roman"/>
          <w:color w:val="000000"/>
          <w:sz w:val="26"/>
          <w:szCs w:val="26"/>
          <w:lang w:val="vi-VN"/>
        </w:rPr>
        <w:tab/>
        <w:t>+ Kết thúc ca sử dụng.</w:t>
      </w:r>
    </w:p>
    <w:p w14:paraId="4B9A5182"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color w:val="000000"/>
          <w:sz w:val="26"/>
          <w:szCs w:val="26"/>
          <w:lang w:val="vi-VN"/>
        </w:rPr>
      </w:pPr>
      <w:r w:rsidRPr="009E043B">
        <w:rPr>
          <w:rFonts w:ascii="Times New Roman" w:eastAsia="Times New Roman" w:hAnsi="Times New Roman" w:cs="Times New Roman"/>
          <w:color w:val="000000"/>
          <w:sz w:val="26"/>
          <w:szCs w:val="26"/>
          <w:lang w:val="vi-VN"/>
        </w:rPr>
        <w:t>d). Hậu điều kiện</w:t>
      </w:r>
    </w:p>
    <w:p w14:paraId="7A35C330" w14:textId="77777777" w:rsidR="009E043B" w:rsidRPr="009E043B" w:rsidRDefault="009E043B" w:rsidP="009E043B">
      <w:pPr>
        <w:widowControl w:val="0"/>
        <w:tabs>
          <w:tab w:val="left" w:pos="822"/>
        </w:tabs>
        <w:spacing w:before="68" w:after="0" w:line="360" w:lineRule="auto"/>
        <w:ind w:hanging="360"/>
        <w:jc w:val="both"/>
        <w:rPr>
          <w:rFonts w:ascii="Times New Roman" w:eastAsia="Times New Roman" w:hAnsi="Times New Roman" w:cs="Times New Roman"/>
          <w:i/>
          <w:color w:val="000000"/>
          <w:sz w:val="28"/>
          <w:szCs w:val="28"/>
          <w:lang w:val="vi-VN"/>
        </w:rPr>
      </w:pPr>
      <w:r w:rsidRPr="009E043B">
        <w:rPr>
          <w:rFonts w:ascii="Times New Roman" w:eastAsia="Times New Roman" w:hAnsi="Times New Roman" w:cs="Times New Roman"/>
          <w:color w:val="000000"/>
          <w:sz w:val="26"/>
          <w:szCs w:val="26"/>
          <w:lang w:val="vi-VN"/>
        </w:rPr>
        <w:t xml:space="preserve">  </w:t>
      </w:r>
      <w:r w:rsidRPr="009E043B">
        <w:rPr>
          <w:rFonts w:ascii="Times New Roman" w:eastAsia="Times New Roman" w:hAnsi="Times New Roman" w:cs="Times New Roman"/>
          <w:color w:val="000000"/>
          <w:sz w:val="26"/>
          <w:szCs w:val="26"/>
          <w:lang w:val="vi-VN"/>
        </w:rPr>
        <w:tab/>
        <w:t>Đơn hàng được cập nhật lại.</w:t>
      </w:r>
      <w:bookmarkStart w:id="22" w:name="_3o7alnk"/>
      <w:bookmarkEnd w:id="22"/>
      <w:r w:rsidRPr="009E043B">
        <w:rPr>
          <w:rFonts w:ascii="Times New Roman" w:eastAsia="Times New Roman" w:hAnsi="Times New Roman" w:cs="Times New Roman"/>
          <w:i/>
          <w:color w:val="000000"/>
          <w:sz w:val="28"/>
          <w:szCs w:val="28"/>
          <w:lang w:val="vi-VN"/>
        </w:rPr>
        <w:t>.</w:t>
      </w:r>
      <w:bookmarkStart w:id="23" w:name="_2grqrue"/>
      <w:bookmarkEnd w:id="23"/>
    </w:p>
    <w:p w14:paraId="7B8DF5E8" w14:textId="3B364320" w:rsidR="009E043B" w:rsidRPr="009E043B" w:rsidRDefault="009E043B" w:rsidP="009E043B">
      <w:pPr>
        <w:widowControl w:val="0"/>
        <w:spacing w:after="0" w:line="240" w:lineRule="auto"/>
        <w:rPr>
          <w:rFonts w:ascii="Times New Roman" w:eastAsia="Times New Roman" w:hAnsi="Times New Roman" w:cs="Times New Roman"/>
          <w:i/>
          <w:color w:val="000000"/>
          <w:sz w:val="28"/>
          <w:szCs w:val="28"/>
          <w:lang w:val="vi-VN"/>
        </w:rPr>
      </w:pPr>
    </w:p>
    <w:p w14:paraId="23069EE6" w14:textId="2FE557A6" w:rsidR="00146A30" w:rsidRPr="002B49E8" w:rsidRDefault="00146A30" w:rsidP="009E043B">
      <w:pPr>
        <w:pStyle w:val="ListParagraph"/>
        <w:spacing w:line="360" w:lineRule="auto"/>
        <w:jc w:val="both"/>
        <w:rPr>
          <w:rFonts w:ascii="Times New Roman" w:hAnsi="Times New Roman" w:cs="Times New Roman"/>
          <w:sz w:val="28"/>
          <w:szCs w:val="28"/>
        </w:rPr>
      </w:pPr>
    </w:p>
    <w:p w14:paraId="500A98D3" w14:textId="7A1025BB" w:rsidR="0003681C" w:rsidRDefault="0003681C" w:rsidP="008812BF">
      <w:pPr>
        <w:pStyle w:val="Heading2"/>
        <w:rPr>
          <w:rFonts w:ascii="Times New Roman" w:hAnsi="Times New Roman" w:cs="Times New Roman"/>
          <w:b/>
          <w:color w:val="4472C4"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4" w:name="_Toc26608221"/>
      <w:bookmarkStart w:id="25" w:name="_Toc122441608"/>
      <w:r w:rsidRPr="002B49E8">
        <w:rPr>
          <w:rFonts w:ascii="Times New Roman" w:hAnsi="Times New Roman" w:cs="Times New Roman"/>
          <w:b/>
          <w:color w:val="4472C4" w:themeColor="accent1"/>
          <w:sz w:val="32"/>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III. Các chức năng chính</w:t>
      </w:r>
      <w:bookmarkEnd w:id="24"/>
      <w:bookmarkEnd w:id="25"/>
    </w:p>
    <w:p w14:paraId="588464ED" w14:textId="6A20CAD0" w:rsidR="00E9478B" w:rsidRPr="00E9478B" w:rsidRDefault="00E9478B" w:rsidP="00E9478B">
      <w:pPr>
        <w:rPr>
          <w:rFonts w:ascii="Times New Roman" w:hAnsi="Times New Roman" w:cs="Times New Roman"/>
          <w:sz w:val="28"/>
          <w:szCs w:val="28"/>
        </w:rPr>
      </w:pPr>
    </w:p>
    <w:p w14:paraId="384BAC10" w14:textId="4C383446" w:rsidR="009B4EDB" w:rsidRDefault="00E9478B" w:rsidP="00316330">
      <w:pPr>
        <w:pStyle w:val="ListParagraph"/>
        <w:numPr>
          <w:ilvl w:val="0"/>
          <w:numId w:val="41"/>
        </w:numPr>
        <w:outlineLvl w:val="2"/>
        <w:rPr>
          <w:rFonts w:ascii="Times New Roman" w:hAnsi="Times New Roman" w:cs="Times New Roman"/>
          <w:b/>
          <w:bCs/>
          <w:sz w:val="28"/>
          <w:szCs w:val="28"/>
        </w:rPr>
      </w:pPr>
      <w:bookmarkStart w:id="26" w:name="_Toc122441609"/>
      <w:r w:rsidRPr="00E9478B">
        <w:rPr>
          <w:rFonts w:ascii="Times New Roman" w:hAnsi="Times New Roman" w:cs="Times New Roman"/>
          <w:b/>
          <w:bCs/>
          <w:sz w:val="28"/>
          <w:szCs w:val="28"/>
        </w:rPr>
        <w:lastRenderedPageBreak/>
        <w:t>Đăng kí tài khoản</w:t>
      </w:r>
      <w:bookmarkEnd w:id="26"/>
    </w:p>
    <w:p w14:paraId="233A460F" w14:textId="4047FDF5" w:rsidR="009B4EDB" w:rsidRDefault="009B4EDB" w:rsidP="00A74684">
      <w:pPr>
        <w:pStyle w:val="ListParagraph"/>
        <w:numPr>
          <w:ilvl w:val="0"/>
          <w:numId w:val="33"/>
        </w:numPr>
        <w:rPr>
          <w:rFonts w:ascii="Times New Roman" w:hAnsi="Times New Roman" w:cs="Times New Roman"/>
          <w:sz w:val="28"/>
          <w:szCs w:val="28"/>
        </w:rPr>
      </w:pPr>
      <w:r w:rsidRPr="009B4EDB">
        <w:rPr>
          <w:rFonts w:ascii="Times New Roman" w:hAnsi="Times New Roman" w:cs="Times New Roman"/>
          <w:sz w:val="28"/>
          <w:szCs w:val="28"/>
        </w:rPr>
        <w:t>Người dùng có thể xem sản phẩm của trang web mà không cần đăng kí tài khoản</w:t>
      </w:r>
    </w:p>
    <w:p w14:paraId="5323ED69" w14:textId="7522F573" w:rsidR="00316330" w:rsidRDefault="009B4EDB" w:rsidP="00A74684">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Nếu người dùng muốn mua sản phẩm thì phải đăng kí tài khoản để hệ thống có được thông tin của người dùng để admin tiến hành xác nhận đơn hàng và giao hàng</w:t>
      </w:r>
      <w:r w:rsidR="00A74684">
        <w:rPr>
          <w:rFonts w:ascii="Times New Roman" w:hAnsi="Times New Roman" w:cs="Times New Roman"/>
          <w:sz w:val="28"/>
          <w:szCs w:val="28"/>
        </w:rPr>
        <w:t xml:space="preserve"> </w:t>
      </w:r>
    </w:p>
    <w:p w14:paraId="592F406D" w14:textId="77777777" w:rsidR="00A74684" w:rsidRPr="00A74684" w:rsidRDefault="00A74684" w:rsidP="00A74684">
      <w:pPr>
        <w:pStyle w:val="ListParagraph"/>
        <w:rPr>
          <w:rFonts w:ascii="Times New Roman" w:hAnsi="Times New Roman" w:cs="Times New Roman"/>
          <w:sz w:val="28"/>
          <w:szCs w:val="28"/>
        </w:rPr>
      </w:pPr>
    </w:p>
    <w:p w14:paraId="199874F8" w14:textId="2570689C" w:rsidR="009B4EDB" w:rsidRPr="000A02BD" w:rsidRDefault="000A02BD" w:rsidP="00104CB5">
      <w:pPr>
        <w:pStyle w:val="ListParagraph"/>
        <w:ind w:left="360"/>
        <w:rPr>
          <w:rFonts w:ascii="Times New Roman" w:hAnsi="Times New Roman" w:cs="Times New Roman"/>
          <w:sz w:val="28"/>
          <w:szCs w:val="28"/>
        </w:rPr>
      </w:pPr>
      <w:r w:rsidRPr="000A02BD">
        <w:rPr>
          <w:rFonts w:ascii="Times New Roman" w:hAnsi="Times New Roman" w:cs="Times New Roman"/>
          <w:noProof/>
          <w:sz w:val="28"/>
          <w:szCs w:val="28"/>
        </w:rPr>
        <w:drawing>
          <wp:inline distT="0" distB="0" distL="0" distR="0" wp14:anchorId="0D3D79BF" wp14:editId="3BDFC7A3">
            <wp:extent cx="5943600" cy="263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35250"/>
                    </a:xfrm>
                    <a:prstGeom prst="rect">
                      <a:avLst/>
                    </a:prstGeom>
                  </pic:spPr>
                </pic:pic>
              </a:graphicData>
            </a:graphic>
          </wp:inline>
        </w:drawing>
      </w:r>
    </w:p>
    <w:p w14:paraId="4195A421" w14:textId="77777777" w:rsidR="0003681C" w:rsidRPr="002B49E8" w:rsidRDefault="0003681C" w:rsidP="00316330">
      <w:pPr>
        <w:pStyle w:val="ListParagraph"/>
        <w:tabs>
          <w:tab w:val="left" w:pos="2280"/>
        </w:tabs>
        <w:outlineLvl w:val="2"/>
        <w:rPr>
          <w:rFonts w:ascii="Times New Roman" w:hAnsi="Times New Roman" w:cs="Times New Roman"/>
          <w:b/>
          <w:sz w:val="28"/>
        </w:rPr>
      </w:pPr>
      <w:r w:rsidRPr="002B49E8">
        <w:rPr>
          <w:rFonts w:ascii="Times New Roman" w:hAnsi="Times New Roman" w:cs="Times New Roman"/>
          <w:b/>
          <w:sz w:val="28"/>
        </w:rPr>
        <w:tab/>
      </w:r>
    </w:p>
    <w:p w14:paraId="24C658C9" w14:textId="3E1B01FF" w:rsidR="0003681C" w:rsidRPr="002B49E8" w:rsidRDefault="0003681C" w:rsidP="00316330">
      <w:pPr>
        <w:pStyle w:val="ListParagraph"/>
        <w:numPr>
          <w:ilvl w:val="0"/>
          <w:numId w:val="41"/>
        </w:numPr>
        <w:tabs>
          <w:tab w:val="left" w:pos="2280"/>
        </w:tabs>
        <w:spacing w:line="360" w:lineRule="auto"/>
        <w:jc w:val="both"/>
        <w:outlineLvl w:val="2"/>
        <w:rPr>
          <w:rFonts w:ascii="Times New Roman" w:hAnsi="Times New Roman" w:cs="Times New Roman"/>
          <w:b/>
          <w:sz w:val="28"/>
        </w:rPr>
      </w:pPr>
      <w:bookmarkStart w:id="27" w:name="_Toc26608223"/>
      <w:bookmarkStart w:id="28" w:name="_Toc122441610"/>
      <w:r w:rsidRPr="002B49E8">
        <w:rPr>
          <w:rFonts w:ascii="Times New Roman" w:hAnsi="Times New Roman" w:cs="Times New Roman"/>
          <w:b/>
          <w:sz w:val="28"/>
        </w:rPr>
        <w:t>Đăng nhập/ đăng xuất</w:t>
      </w:r>
      <w:bookmarkEnd w:id="27"/>
      <w:bookmarkEnd w:id="28"/>
    </w:p>
    <w:p w14:paraId="6848E5D8" w14:textId="77777777" w:rsidR="0003681C" w:rsidRPr="002B49E8" w:rsidRDefault="0003681C" w:rsidP="008C760D">
      <w:pPr>
        <w:pStyle w:val="ListParagraph"/>
        <w:numPr>
          <w:ilvl w:val="0"/>
          <w:numId w:val="33"/>
        </w:numPr>
        <w:tabs>
          <w:tab w:val="left" w:pos="2280"/>
        </w:tabs>
        <w:spacing w:line="360" w:lineRule="auto"/>
        <w:jc w:val="both"/>
        <w:rPr>
          <w:rFonts w:ascii="Times New Roman" w:hAnsi="Times New Roman" w:cs="Times New Roman"/>
          <w:b/>
          <w:sz w:val="28"/>
        </w:rPr>
      </w:pPr>
      <w:r w:rsidRPr="002B49E8">
        <w:rPr>
          <w:rFonts w:ascii="Times New Roman" w:hAnsi="Times New Roman" w:cs="Times New Roman"/>
          <w:sz w:val="28"/>
        </w:rPr>
        <w:t>Sau khi đăng kí tài khoản, người dùng sử dụng usernam</w:t>
      </w:r>
      <w:r w:rsidR="008C7899" w:rsidRPr="002B49E8">
        <w:rPr>
          <w:rFonts w:ascii="Times New Roman" w:hAnsi="Times New Roman" w:cs="Times New Roman"/>
          <w:sz w:val="28"/>
        </w:rPr>
        <w:t>e</w:t>
      </w:r>
      <w:r w:rsidRPr="002B49E8">
        <w:rPr>
          <w:rFonts w:ascii="Times New Roman" w:hAnsi="Times New Roman" w:cs="Times New Roman"/>
          <w:sz w:val="28"/>
        </w:rPr>
        <w:t xml:space="preserve"> và password đã tạo để đăng nhập vào hệ thống.</w:t>
      </w:r>
    </w:p>
    <w:p w14:paraId="4FA66C9B" w14:textId="77777777" w:rsidR="008C760D" w:rsidRPr="002B49E8" w:rsidRDefault="00D67842" w:rsidP="008C7899">
      <w:pPr>
        <w:spacing w:line="360" w:lineRule="auto"/>
        <w:ind w:left="360"/>
        <w:rPr>
          <w:rFonts w:ascii="Times New Roman" w:hAnsi="Times New Roman" w:cs="Times New Roman"/>
          <w:sz w:val="28"/>
        </w:rPr>
      </w:pPr>
      <w:r w:rsidRPr="002B49E8">
        <w:rPr>
          <w:rFonts w:ascii="Times New Roman" w:hAnsi="Times New Roman" w:cs="Times New Roman"/>
          <w:noProof/>
          <w:sz w:val="28"/>
        </w:rPr>
        <w:lastRenderedPageBreak/>
        <w:drawing>
          <wp:inline distT="0" distB="0" distL="0" distR="0" wp14:anchorId="0FF09F36" wp14:editId="1D18A5EC">
            <wp:extent cx="5943600" cy="2865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5120"/>
                    </a:xfrm>
                    <a:prstGeom prst="rect">
                      <a:avLst/>
                    </a:prstGeom>
                  </pic:spPr>
                </pic:pic>
              </a:graphicData>
            </a:graphic>
          </wp:inline>
        </w:drawing>
      </w:r>
    </w:p>
    <w:p w14:paraId="3EA147AE" w14:textId="77777777" w:rsidR="0003681C" w:rsidRPr="002B49E8" w:rsidRDefault="0003681C" w:rsidP="00F3659B">
      <w:pPr>
        <w:pStyle w:val="ListParagraph"/>
        <w:numPr>
          <w:ilvl w:val="0"/>
          <w:numId w:val="33"/>
        </w:numPr>
        <w:spacing w:line="360" w:lineRule="auto"/>
        <w:jc w:val="both"/>
        <w:rPr>
          <w:rFonts w:ascii="Times New Roman" w:hAnsi="Times New Roman" w:cs="Times New Roman"/>
          <w:sz w:val="28"/>
        </w:rPr>
      </w:pPr>
      <w:r w:rsidRPr="002B49E8">
        <w:rPr>
          <w:rFonts w:ascii="Times New Roman" w:hAnsi="Times New Roman" w:cs="Times New Roman"/>
          <w:sz w:val="28"/>
        </w:rPr>
        <w:t>Logout</w:t>
      </w:r>
      <w:r w:rsidR="008C7899" w:rsidRPr="002B49E8">
        <w:rPr>
          <w:rFonts w:ascii="Times New Roman" w:hAnsi="Times New Roman" w:cs="Times New Roman"/>
          <w:sz w:val="28"/>
        </w:rPr>
        <w:t xml:space="preserve"> của Admin</w:t>
      </w:r>
      <w:r w:rsidRPr="002B49E8">
        <w:rPr>
          <w:rFonts w:ascii="Times New Roman" w:hAnsi="Times New Roman" w:cs="Times New Roman"/>
          <w:sz w:val="28"/>
        </w:rPr>
        <w:t xml:space="preserve"> dùng để đăng xuất sau khi sử dụng.</w:t>
      </w:r>
    </w:p>
    <w:p w14:paraId="4C47C217" w14:textId="77777777" w:rsidR="0003681C" w:rsidRPr="002B49E8" w:rsidRDefault="00D67842" w:rsidP="00F3659B">
      <w:pPr>
        <w:pStyle w:val="ListParagraph"/>
        <w:spacing w:line="360" w:lineRule="auto"/>
        <w:rPr>
          <w:rFonts w:ascii="Times New Roman" w:hAnsi="Times New Roman" w:cs="Times New Roman"/>
        </w:rPr>
      </w:pPr>
      <w:r w:rsidRPr="002B49E8">
        <w:rPr>
          <w:rFonts w:ascii="Times New Roman" w:hAnsi="Times New Roman" w:cs="Times New Roman"/>
          <w:noProof/>
        </w:rPr>
        <w:drawing>
          <wp:anchor distT="0" distB="0" distL="114300" distR="114300" simplePos="0" relativeHeight="251701248" behindDoc="0" locked="0" layoutInCell="1" allowOverlap="1" wp14:anchorId="55A21744" wp14:editId="46635EF3">
            <wp:simplePos x="0" y="0"/>
            <wp:positionH relativeFrom="margin">
              <wp:align>right</wp:align>
            </wp:positionH>
            <wp:positionV relativeFrom="paragraph">
              <wp:posOffset>180340</wp:posOffset>
            </wp:positionV>
            <wp:extent cx="5715000" cy="1638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1638300"/>
                    </a:xfrm>
                    <a:prstGeom prst="rect">
                      <a:avLst/>
                    </a:prstGeom>
                    <a:noFill/>
                  </pic:spPr>
                </pic:pic>
              </a:graphicData>
            </a:graphic>
            <wp14:sizeRelH relativeFrom="page">
              <wp14:pctWidth>0</wp14:pctWidth>
            </wp14:sizeRelH>
            <wp14:sizeRelV relativeFrom="page">
              <wp14:pctHeight>0</wp14:pctHeight>
            </wp14:sizeRelV>
          </wp:anchor>
        </w:drawing>
      </w:r>
    </w:p>
    <w:p w14:paraId="77EDCB10" w14:textId="77777777" w:rsidR="00F3659B" w:rsidRPr="002B49E8" w:rsidRDefault="00F3659B" w:rsidP="00F3659B">
      <w:pPr>
        <w:spacing w:line="360" w:lineRule="auto"/>
        <w:rPr>
          <w:rFonts w:ascii="Times New Roman" w:hAnsi="Times New Roman" w:cs="Times New Roman"/>
        </w:rPr>
      </w:pPr>
    </w:p>
    <w:p w14:paraId="7894156D" w14:textId="77777777" w:rsidR="008C7899" w:rsidRPr="002B49E8" w:rsidRDefault="008C7899" w:rsidP="008812BF">
      <w:pPr>
        <w:rPr>
          <w:rFonts w:ascii="Times New Roman" w:hAnsi="Times New Roman" w:cs="Times New Roman"/>
          <w:b/>
          <w:sz w:val="28"/>
        </w:rPr>
      </w:pPr>
      <w:bookmarkStart w:id="29" w:name="_Toc26608224"/>
    </w:p>
    <w:p w14:paraId="6406F719" w14:textId="77777777" w:rsidR="008C7899" w:rsidRPr="002B49E8" w:rsidRDefault="008C7899" w:rsidP="008812BF">
      <w:pPr>
        <w:rPr>
          <w:rFonts w:ascii="Times New Roman" w:hAnsi="Times New Roman" w:cs="Times New Roman"/>
          <w:b/>
          <w:sz w:val="28"/>
        </w:rPr>
      </w:pPr>
      <w:r w:rsidRPr="002B49E8">
        <w:rPr>
          <w:rFonts w:ascii="Times New Roman" w:hAnsi="Times New Roman" w:cs="Times New Roman"/>
          <w:b/>
          <w:noProof/>
          <w:sz w:val="28"/>
        </w:rPr>
        <w:drawing>
          <wp:anchor distT="0" distB="0" distL="114300" distR="114300" simplePos="0" relativeHeight="251702272" behindDoc="0" locked="0" layoutInCell="1" allowOverlap="1" wp14:anchorId="6D3E628C" wp14:editId="0D577FA3">
            <wp:simplePos x="0" y="0"/>
            <wp:positionH relativeFrom="margin">
              <wp:align>center</wp:align>
            </wp:positionH>
            <wp:positionV relativeFrom="paragraph">
              <wp:posOffset>409575</wp:posOffset>
            </wp:positionV>
            <wp:extent cx="4001058" cy="1600423"/>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01058" cy="1600423"/>
                    </a:xfrm>
                    <a:prstGeom prst="rect">
                      <a:avLst/>
                    </a:prstGeom>
                  </pic:spPr>
                </pic:pic>
              </a:graphicData>
            </a:graphic>
            <wp14:sizeRelH relativeFrom="page">
              <wp14:pctWidth>0</wp14:pctWidth>
            </wp14:sizeRelH>
            <wp14:sizeRelV relativeFrom="page">
              <wp14:pctHeight>0</wp14:pctHeight>
            </wp14:sizeRelV>
          </wp:anchor>
        </w:drawing>
      </w:r>
      <w:r w:rsidRPr="002B49E8">
        <w:rPr>
          <w:rFonts w:ascii="Times New Roman" w:hAnsi="Times New Roman" w:cs="Times New Roman"/>
          <w:sz w:val="28"/>
        </w:rPr>
        <w:t>Logout của User dùng để đăng xuất khỏi hệ thống.</w:t>
      </w:r>
    </w:p>
    <w:p w14:paraId="7A4267B3" w14:textId="77777777" w:rsidR="008C7899" w:rsidRPr="002B49E8" w:rsidRDefault="008C7899" w:rsidP="008812BF">
      <w:pPr>
        <w:rPr>
          <w:rFonts w:ascii="Times New Roman" w:hAnsi="Times New Roman" w:cs="Times New Roman"/>
          <w:b/>
          <w:sz w:val="28"/>
        </w:rPr>
      </w:pPr>
    </w:p>
    <w:p w14:paraId="60913443" w14:textId="77777777" w:rsidR="0003681C" w:rsidRPr="002B49E8" w:rsidRDefault="0003681C" w:rsidP="00316330">
      <w:pPr>
        <w:pStyle w:val="ListParagraph"/>
        <w:numPr>
          <w:ilvl w:val="0"/>
          <w:numId w:val="41"/>
        </w:numPr>
        <w:spacing w:line="360" w:lineRule="auto"/>
        <w:jc w:val="both"/>
        <w:outlineLvl w:val="2"/>
        <w:rPr>
          <w:rFonts w:ascii="Times New Roman" w:hAnsi="Times New Roman" w:cs="Times New Roman"/>
          <w:b/>
          <w:sz w:val="28"/>
        </w:rPr>
      </w:pPr>
      <w:bookmarkStart w:id="30" w:name="_Toc122441611"/>
      <w:r w:rsidRPr="002B49E8">
        <w:rPr>
          <w:rFonts w:ascii="Times New Roman" w:hAnsi="Times New Roman" w:cs="Times New Roman"/>
          <w:b/>
          <w:sz w:val="28"/>
        </w:rPr>
        <w:lastRenderedPageBreak/>
        <w:t>Trang chủ</w:t>
      </w:r>
      <w:bookmarkEnd w:id="29"/>
      <w:bookmarkEnd w:id="30"/>
    </w:p>
    <w:p w14:paraId="3D8EE075" w14:textId="77777777" w:rsidR="00F3659B" w:rsidRPr="002B49E8" w:rsidRDefault="008C7899" w:rsidP="007B57A1">
      <w:pPr>
        <w:pStyle w:val="ListParagraph"/>
        <w:numPr>
          <w:ilvl w:val="0"/>
          <w:numId w:val="33"/>
        </w:numPr>
        <w:spacing w:line="360" w:lineRule="auto"/>
        <w:jc w:val="both"/>
        <w:rPr>
          <w:rFonts w:ascii="Times New Roman" w:hAnsi="Times New Roman" w:cs="Times New Roman"/>
          <w:sz w:val="28"/>
        </w:rPr>
      </w:pPr>
      <w:r w:rsidRPr="002B49E8">
        <w:rPr>
          <w:rFonts w:ascii="Times New Roman" w:hAnsi="Times New Roman" w:cs="Times New Roman"/>
          <w:noProof/>
          <w:sz w:val="28"/>
        </w:rPr>
        <w:drawing>
          <wp:anchor distT="0" distB="0" distL="114300" distR="114300" simplePos="0" relativeHeight="251703296" behindDoc="0" locked="0" layoutInCell="1" allowOverlap="1" wp14:anchorId="70C83D8B" wp14:editId="4CEDF994">
            <wp:simplePos x="0" y="0"/>
            <wp:positionH relativeFrom="margin">
              <wp:align>left</wp:align>
            </wp:positionH>
            <wp:positionV relativeFrom="paragraph">
              <wp:posOffset>732790</wp:posOffset>
            </wp:positionV>
            <wp:extent cx="6400800" cy="20955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2095500"/>
                    </a:xfrm>
                    <a:prstGeom prst="rect">
                      <a:avLst/>
                    </a:prstGeom>
                    <a:noFill/>
                  </pic:spPr>
                </pic:pic>
              </a:graphicData>
            </a:graphic>
            <wp14:sizeRelH relativeFrom="page">
              <wp14:pctWidth>0</wp14:pctWidth>
            </wp14:sizeRelH>
            <wp14:sizeRelV relativeFrom="page">
              <wp14:pctHeight>0</wp14:pctHeight>
            </wp14:sizeRelV>
          </wp:anchor>
        </w:drawing>
      </w:r>
      <w:r w:rsidR="00F3659B" w:rsidRPr="002B49E8">
        <w:rPr>
          <w:rFonts w:ascii="Times New Roman" w:hAnsi="Times New Roman" w:cs="Times New Roman"/>
          <w:sz w:val="28"/>
        </w:rPr>
        <w:t xml:space="preserve">Admin sẽ có các chức năng: </w:t>
      </w:r>
      <w:r w:rsidRPr="002B49E8">
        <w:rPr>
          <w:rFonts w:ascii="Times New Roman" w:hAnsi="Times New Roman" w:cs="Times New Roman"/>
          <w:sz w:val="28"/>
        </w:rPr>
        <w:t>Quản lý đơn hàng</w:t>
      </w:r>
      <w:r w:rsidR="00F3659B" w:rsidRPr="002B49E8">
        <w:rPr>
          <w:rFonts w:ascii="Times New Roman" w:hAnsi="Times New Roman" w:cs="Times New Roman"/>
          <w:sz w:val="28"/>
        </w:rPr>
        <w:t xml:space="preserve">, </w:t>
      </w:r>
      <w:r w:rsidRPr="002B49E8">
        <w:rPr>
          <w:rFonts w:ascii="Times New Roman" w:hAnsi="Times New Roman" w:cs="Times New Roman"/>
          <w:sz w:val="28"/>
        </w:rPr>
        <w:t>Xem chi tiết đơn hàng</w:t>
      </w:r>
      <w:r w:rsidR="00F3659B" w:rsidRPr="002B49E8">
        <w:rPr>
          <w:rFonts w:ascii="Times New Roman" w:hAnsi="Times New Roman" w:cs="Times New Roman"/>
          <w:sz w:val="28"/>
        </w:rPr>
        <w:t xml:space="preserve">, </w:t>
      </w:r>
      <w:r w:rsidRPr="002B49E8">
        <w:rPr>
          <w:rFonts w:ascii="Times New Roman" w:hAnsi="Times New Roman" w:cs="Times New Roman"/>
          <w:sz w:val="28"/>
        </w:rPr>
        <w:t>Q</w:t>
      </w:r>
      <w:r w:rsidR="00F3659B" w:rsidRPr="002B49E8">
        <w:rPr>
          <w:rFonts w:ascii="Times New Roman" w:hAnsi="Times New Roman" w:cs="Times New Roman"/>
          <w:sz w:val="28"/>
        </w:rPr>
        <w:t xml:space="preserve">uản lý sản phẩm, </w:t>
      </w:r>
      <w:r w:rsidRPr="002B49E8">
        <w:rPr>
          <w:rFonts w:ascii="Times New Roman" w:hAnsi="Times New Roman" w:cs="Times New Roman"/>
          <w:sz w:val="28"/>
        </w:rPr>
        <w:t>Quản lý loại sản phẩm, Quản lý User</w:t>
      </w:r>
      <w:r w:rsidR="00722928" w:rsidRPr="002B49E8">
        <w:rPr>
          <w:rFonts w:ascii="Times New Roman" w:hAnsi="Times New Roman" w:cs="Times New Roman"/>
          <w:sz w:val="28"/>
        </w:rPr>
        <w:t>.</w:t>
      </w:r>
    </w:p>
    <w:p w14:paraId="2D45B47C" w14:textId="77777777" w:rsidR="0003681C" w:rsidRPr="002B49E8" w:rsidRDefault="0003681C" w:rsidP="00F3659B">
      <w:pPr>
        <w:spacing w:line="360" w:lineRule="auto"/>
        <w:rPr>
          <w:rFonts w:ascii="Times New Roman" w:hAnsi="Times New Roman" w:cs="Times New Roman"/>
          <w:sz w:val="28"/>
        </w:rPr>
      </w:pPr>
    </w:p>
    <w:p w14:paraId="6629B390" w14:textId="77777777" w:rsidR="0003681C" w:rsidRPr="002B49E8" w:rsidRDefault="008C7899" w:rsidP="008C7899">
      <w:pPr>
        <w:pStyle w:val="ListParagraph"/>
        <w:numPr>
          <w:ilvl w:val="0"/>
          <w:numId w:val="33"/>
        </w:numPr>
        <w:spacing w:line="360" w:lineRule="auto"/>
        <w:rPr>
          <w:rFonts w:ascii="Times New Roman" w:hAnsi="Times New Roman" w:cs="Times New Roman"/>
          <w:sz w:val="28"/>
        </w:rPr>
      </w:pPr>
      <w:r w:rsidRPr="002B49E8">
        <w:rPr>
          <w:rFonts w:ascii="Times New Roman" w:hAnsi="Times New Roman" w:cs="Times New Roman"/>
          <w:sz w:val="28"/>
        </w:rPr>
        <w:t>User sẽ có các chức năng: About, Shop, Contact, Giỏ hàng, Xem sản phẩm.</w:t>
      </w:r>
    </w:p>
    <w:p w14:paraId="68DA9631" w14:textId="77777777" w:rsidR="008C7899" w:rsidRPr="002B49E8" w:rsidRDefault="008C7899" w:rsidP="008C7899">
      <w:pPr>
        <w:pStyle w:val="ListParagraph"/>
        <w:rPr>
          <w:rFonts w:ascii="Times New Roman" w:hAnsi="Times New Roman" w:cs="Times New Roman"/>
          <w:sz w:val="28"/>
        </w:rPr>
      </w:pPr>
    </w:p>
    <w:p w14:paraId="24C0D1CF" w14:textId="77777777" w:rsidR="008C7899" w:rsidRPr="002B49E8" w:rsidRDefault="008C7899" w:rsidP="008C7899">
      <w:pPr>
        <w:pStyle w:val="ListParagraph"/>
        <w:spacing w:line="360" w:lineRule="auto"/>
        <w:rPr>
          <w:rFonts w:ascii="Times New Roman" w:hAnsi="Times New Roman" w:cs="Times New Roman"/>
          <w:sz w:val="28"/>
        </w:rPr>
      </w:pPr>
    </w:p>
    <w:p w14:paraId="143DBD48" w14:textId="77777777" w:rsidR="008C7899" w:rsidRPr="002B49E8" w:rsidRDefault="008C7899" w:rsidP="008812BF">
      <w:pPr>
        <w:rPr>
          <w:rFonts w:ascii="Times New Roman" w:hAnsi="Times New Roman" w:cs="Times New Roman"/>
          <w:b/>
        </w:rPr>
      </w:pPr>
      <w:bookmarkStart w:id="31" w:name="_Toc26608225"/>
    </w:p>
    <w:p w14:paraId="1F9326C9" w14:textId="77777777" w:rsidR="008C7899" w:rsidRPr="002B49E8" w:rsidRDefault="008C7899" w:rsidP="008812BF">
      <w:pPr>
        <w:pStyle w:val="ListParagraph"/>
        <w:spacing w:line="360" w:lineRule="auto"/>
        <w:ind w:left="450"/>
        <w:rPr>
          <w:rFonts w:ascii="Times New Roman" w:hAnsi="Times New Roman" w:cs="Times New Roman"/>
          <w:b/>
        </w:rPr>
      </w:pPr>
      <w:r w:rsidRPr="002B49E8">
        <w:rPr>
          <w:rFonts w:ascii="Times New Roman" w:hAnsi="Times New Roman" w:cs="Times New Roman"/>
          <w:noProof/>
          <w:sz w:val="28"/>
        </w:rPr>
        <w:drawing>
          <wp:anchor distT="0" distB="0" distL="114300" distR="114300" simplePos="0" relativeHeight="251704320" behindDoc="0" locked="0" layoutInCell="1" allowOverlap="1" wp14:anchorId="608C74CF" wp14:editId="076A256F">
            <wp:simplePos x="0" y="0"/>
            <wp:positionH relativeFrom="margin">
              <wp:posOffset>342900</wp:posOffset>
            </wp:positionH>
            <wp:positionV relativeFrom="paragraph">
              <wp:posOffset>0</wp:posOffset>
            </wp:positionV>
            <wp:extent cx="5743575" cy="289941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43575" cy="2899410"/>
                    </a:xfrm>
                    <a:prstGeom prst="rect">
                      <a:avLst/>
                    </a:prstGeom>
                  </pic:spPr>
                </pic:pic>
              </a:graphicData>
            </a:graphic>
            <wp14:sizeRelH relativeFrom="page">
              <wp14:pctWidth>0</wp14:pctWidth>
            </wp14:sizeRelH>
            <wp14:sizeRelV relativeFrom="page">
              <wp14:pctHeight>0</wp14:pctHeight>
            </wp14:sizeRelV>
          </wp:anchor>
        </w:drawing>
      </w:r>
    </w:p>
    <w:p w14:paraId="6B43A643" w14:textId="77777777" w:rsidR="0003681C" w:rsidRPr="002B49E8" w:rsidRDefault="002B49E8" w:rsidP="00316330">
      <w:pPr>
        <w:pStyle w:val="ListParagraph"/>
        <w:numPr>
          <w:ilvl w:val="0"/>
          <w:numId w:val="41"/>
        </w:numPr>
        <w:spacing w:line="360" w:lineRule="auto"/>
        <w:outlineLvl w:val="2"/>
        <w:rPr>
          <w:rFonts w:ascii="Times New Roman" w:hAnsi="Times New Roman" w:cs="Times New Roman"/>
          <w:b/>
        </w:rPr>
      </w:pPr>
      <w:bookmarkStart w:id="32" w:name="_Toc122441612"/>
      <w:bookmarkEnd w:id="31"/>
      <w:r w:rsidRPr="002B49E8">
        <w:rPr>
          <w:rFonts w:ascii="Times New Roman" w:hAnsi="Times New Roman" w:cs="Times New Roman"/>
          <w:b/>
          <w:sz w:val="28"/>
        </w:rPr>
        <w:t>Quản lý đơn hàng.</w:t>
      </w:r>
      <w:bookmarkEnd w:id="32"/>
      <w:r w:rsidR="00722928" w:rsidRPr="002B49E8">
        <w:rPr>
          <w:rFonts w:ascii="Times New Roman" w:hAnsi="Times New Roman" w:cs="Times New Roman"/>
          <w:noProof/>
        </w:rPr>
        <w:t xml:space="preserve"> </w:t>
      </w:r>
    </w:p>
    <w:p w14:paraId="1D4E4FDA" w14:textId="0C5645A8" w:rsidR="002B49E8" w:rsidRDefault="002B49E8" w:rsidP="008812BF">
      <w:pPr>
        <w:pStyle w:val="ListParagraph"/>
        <w:numPr>
          <w:ilvl w:val="0"/>
          <w:numId w:val="33"/>
        </w:numPr>
        <w:spacing w:line="360" w:lineRule="auto"/>
        <w:rPr>
          <w:rFonts w:ascii="Times New Roman" w:hAnsi="Times New Roman" w:cs="Times New Roman"/>
          <w:sz w:val="28"/>
        </w:rPr>
      </w:pPr>
      <w:r w:rsidRPr="002B49E8">
        <w:rPr>
          <w:rFonts w:ascii="Times New Roman" w:hAnsi="Times New Roman" w:cs="Times New Roman"/>
          <w:sz w:val="28"/>
        </w:rPr>
        <w:lastRenderedPageBreak/>
        <w:t>Cho phép Admin xem thông tin tất cả các đơn hàng.</w:t>
      </w:r>
    </w:p>
    <w:p w14:paraId="64BAFDB8" w14:textId="57D3ACE3" w:rsidR="00E9478B" w:rsidRPr="002B49E8" w:rsidRDefault="00E9478B" w:rsidP="00E9478B">
      <w:pPr>
        <w:pStyle w:val="ListParagraph"/>
        <w:spacing w:line="360" w:lineRule="auto"/>
        <w:ind w:left="450"/>
        <w:rPr>
          <w:rFonts w:ascii="Times New Roman" w:hAnsi="Times New Roman" w:cs="Times New Roman"/>
          <w:sz w:val="28"/>
        </w:rPr>
      </w:pPr>
      <w:r w:rsidRPr="00E9478B">
        <w:rPr>
          <w:rFonts w:ascii="Times New Roman" w:hAnsi="Times New Roman" w:cs="Times New Roman"/>
          <w:noProof/>
          <w:sz w:val="28"/>
        </w:rPr>
        <w:drawing>
          <wp:inline distT="0" distB="0" distL="0" distR="0" wp14:anchorId="6E9C5655" wp14:editId="3A18AD37">
            <wp:extent cx="5743575" cy="269430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3575" cy="2694305"/>
                    </a:xfrm>
                    <a:prstGeom prst="rect">
                      <a:avLst/>
                    </a:prstGeom>
                  </pic:spPr>
                </pic:pic>
              </a:graphicData>
            </a:graphic>
          </wp:inline>
        </w:drawing>
      </w:r>
    </w:p>
    <w:p w14:paraId="605A2D3E" w14:textId="77777777" w:rsidR="0003681C" w:rsidRPr="002B49E8" w:rsidRDefault="0003681C" w:rsidP="008812BF">
      <w:pPr>
        <w:rPr>
          <w:rFonts w:ascii="Times New Roman" w:hAnsi="Times New Roman" w:cs="Times New Roman"/>
        </w:rPr>
      </w:pPr>
    </w:p>
    <w:p w14:paraId="7E869590" w14:textId="1F3DDD5D" w:rsidR="002B49E8" w:rsidRDefault="002B49E8" w:rsidP="008812BF">
      <w:pPr>
        <w:rPr>
          <w:rFonts w:ascii="Times New Roman" w:hAnsi="Times New Roman" w:cs="Times New Roman"/>
          <w:sz w:val="28"/>
        </w:rPr>
      </w:pPr>
      <w:r>
        <w:rPr>
          <w:rFonts w:ascii="Times New Roman" w:hAnsi="Times New Roman" w:cs="Times New Roman"/>
          <w:sz w:val="28"/>
        </w:rPr>
        <w:t>+ Chỉnh sửa: Admin có thể chỉnh sửa đơn hàng. Sau đó chọn save để lưu lại.</w:t>
      </w:r>
      <w:r w:rsidRPr="002B49E8">
        <w:rPr>
          <w:rFonts w:ascii="Times New Roman" w:hAnsi="Times New Roman" w:cs="Times New Roman"/>
          <w:sz w:val="28"/>
        </w:rPr>
        <w:t xml:space="preserve"> </w:t>
      </w:r>
    </w:p>
    <w:p w14:paraId="2361EF1C" w14:textId="1E6800EE" w:rsidR="00962C81" w:rsidRDefault="00962C81" w:rsidP="008812BF">
      <w:pPr>
        <w:rPr>
          <w:rFonts w:ascii="Times New Roman" w:hAnsi="Times New Roman" w:cs="Times New Roman"/>
          <w:sz w:val="28"/>
        </w:rPr>
      </w:pPr>
      <w:r w:rsidRPr="00962C81">
        <w:rPr>
          <w:rFonts w:ascii="Times New Roman" w:hAnsi="Times New Roman" w:cs="Times New Roman"/>
          <w:noProof/>
          <w:sz w:val="28"/>
        </w:rPr>
        <w:drawing>
          <wp:inline distT="0" distB="0" distL="0" distR="0" wp14:anchorId="16F877B7" wp14:editId="6D05F691">
            <wp:extent cx="5943600" cy="2644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4140"/>
                    </a:xfrm>
                    <a:prstGeom prst="rect">
                      <a:avLst/>
                    </a:prstGeom>
                  </pic:spPr>
                </pic:pic>
              </a:graphicData>
            </a:graphic>
          </wp:inline>
        </w:drawing>
      </w:r>
    </w:p>
    <w:p w14:paraId="0C24A0B0" w14:textId="77777777" w:rsidR="002B49E8" w:rsidRDefault="002B49E8" w:rsidP="008812BF">
      <w:pPr>
        <w:rPr>
          <w:rFonts w:ascii="Times New Roman" w:hAnsi="Times New Roman" w:cs="Times New Roman"/>
          <w:sz w:val="28"/>
        </w:rPr>
      </w:pPr>
    </w:p>
    <w:p w14:paraId="74353EA6" w14:textId="09C6BFB9" w:rsidR="002B49E8" w:rsidRDefault="002B49E8" w:rsidP="008812BF">
      <w:pPr>
        <w:rPr>
          <w:rFonts w:ascii="Times New Roman" w:hAnsi="Times New Roman" w:cs="Times New Roman"/>
          <w:sz w:val="28"/>
        </w:rPr>
      </w:pPr>
      <w:r>
        <w:rPr>
          <w:rFonts w:ascii="Times New Roman" w:hAnsi="Times New Roman" w:cs="Times New Roman"/>
          <w:sz w:val="28"/>
        </w:rPr>
        <w:t xml:space="preserve">+ Xem chi tiết: </w:t>
      </w:r>
    </w:p>
    <w:p w14:paraId="28B5E08B" w14:textId="77777777" w:rsidR="00316330" w:rsidRDefault="00316330" w:rsidP="008812BF">
      <w:pPr>
        <w:rPr>
          <w:rFonts w:ascii="Times New Roman" w:hAnsi="Times New Roman" w:cs="Times New Roman"/>
          <w:sz w:val="28"/>
        </w:rPr>
      </w:pPr>
    </w:p>
    <w:p w14:paraId="39B167C8" w14:textId="77777777" w:rsidR="00F75FEB" w:rsidRDefault="00F75FEB" w:rsidP="008812BF">
      <w:pPr>
        <w:rPr>
          <w:rFonts w:ascii="Times New Roman" w:hAnsi="Times New Roman" w:cs="Times New Roman"/>
          <w:sz w:val="28"/>
        </w:rPr>
      </w:pPr>
    </w:p>
    <w:p w14:paraId="65E738B3" w14:textId="77777777" w:rsidR="00F75FEB" w:rsidRDefault="00F75FEB" w:rsidP="008812BF">
      <w:pPr>
        <w:rPr>
          <w:rFonts w:ascii="Times New Roman" w:hAnsi="Times New Roman" w:cs="Times New Roman"/>
          <w:sz w:val="28"/>
        </w:rPr>
      </w:pPr>
      <w:r w:rsidRPr="00F75FEB">
        <w:rPr>
          <w:rFonts w:ascii="Times New Roman" w:hAnsi="Times New Roman" w:cs="Times New Roman"/>
          <w:noProof/>
          <w:sz w:val="28"/>
        </w:rPr>
        <w:lastRenderedPageBreak/>
        <w:drawing>
          <wp:anchor distT="0" distB="0" distL="114300" distR="114300" simplePos="0" relativeHeight="251708416" behindDoc="0" locked="0" layoutInCell="1" allowOverlap="1" wp14:anchorId="60AD8EEE" wp14:editId="7D5122EA">
            <wp:simplePos x="0" y="0"/>
            <wp:positionH relativeFrom="margin">
              <wp:align>right</wp:align>
            </wp:positionH>
            <wp:positionV relativeFrom="paragraph">
              <wp:posOffset>420370</wp:posOffset>
            </wp:positionV>
            <wp:extent cx="5391150" cy="206692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91150" cy="2066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 Xóa: </w:t>
      </w:r>
    </w:p>
    <w:p w14:paraId="72770B15" w14:textId="77777777" w:rsidR="00F75FEB" w:rsidRDefault="00F75FEB" w:rsidP="008812BF">
      <w:pPr>
        <w:rPr>
          <w:rFonts w:ascii="Times New Roman" w:hAnsi="Times New Roman" w:cs="Times New Roman"/>
          <w:sz w:val="28"/>
        </w:rPr>
      </w:pPr>
    </w:p>
    <w:p w14:paraId="5BF11F96" w14:textId="77777777" w:rsidR="00F75FEB" w:rsidRDefault="00F75FEB" w:rsidP="00316330">
      <w:pPr>
        <w:pStyle w:val="ListParagraph"/>
        <w:numPr>
          <w:ilvl w:val="0"/>
          <w:numId w:val="41"/>
        </w:numPr>
        <w:outlineLvl w:val="2"/>
        <w:rPr>
          <w:rFonts w:ascii="Times New Roman" w:hAnsi="Times New Roman" w:cs="Times New Roman"/>
          <w:b/>
          <w:sz w:val="28"/>
        </w:rPr>
      </w:pPr>
      <w:bookmarkStart w:id="33" w:name="_Toc122441613"/>
      <w:r w:rsidRPr="00F75FEB">
        <w:rPr>
          <w:rFonts w:ascii="Times New Roman" w:hAnsi="Times New Roman" w:cs="Times New Roman"/>
          <w:b/>
          <w:sz w:val="28"/>
        </w:rPr>
        <w:t>Chi tiết đơn hàng.</w:t>
      </w:r>
      <w:bookmarkEnd w:id="33"/>
    </w:p>
    <w:p w14:paraId="4C559A2E" w14:textId="77777777" w:rsidR="00F75FEB" w:rsidRPr="00F75FEB" w:rsidRDefault="00F75FEB" w:rsidP="00F75FEB">
      <w:pPr>
        <w:pStyle w:val="ListParagraph"/>
        <w:numPr>
          <w:ilvl w:val="0"/>
          <w:numId w:val="33"/>
        </w:numPr>
      </w:pPr>
      <w:r>
        <w:rPr>
          <w:rFonts w:ascii="Times New Roman" w:hAnsi="Times New Roman" w:cs="Times New Roman"/>
          <w:sz w:val="28"/>
        </w:rPr>
        <w:t>Admin có thể xem chi tiết các đơn hàng.</w:t>
      </w:r>
    </w:p>
    <w:p w14:paraId="0B08A4A4" w14:textId="77777777" w:rsidR="00F75FEB" w:rsidRPr="00F75FEB" w:rsidRDefault="00F75FEB" w:rsidP="00F75FEB">
      <w:pPr>
        <w:pStyle w:val="ListParagraph"/>
        <w:ind w:left="450"/>
        <w:rPr>
          <w:rFonts w:ascii="Times New Roman" w:hAnsi="Times New Roman" w:cs="Times New Roman"/>
          <w:sz w:val="28"/>
        </w:rPr>
      </w:pPr>
      <w:r w:rsidRPr="00F75FEB">
        <w:rPr>
          <w:rFonts w:ascii="Times New Roman" w:hAnsi="Times New Roman" w:cs="Times New Roman"/>
          <w:noProof/>
          <w:sz w:val="28"/>
        </w:rPr>
        <w:drawing>
          <wp:anchor distT="0" distB="0" distL="114300" distR="114300" simplePos="0" relativeHeight="251709440" behindDoc="0" locked="0" layoutInCell="1" allowOverlap="1" wp14:anchorId="2CB55EC6" wp14:editId="45019DD5">
            <wp:simplePos x="0" y="0"/>
            <wp:positionH relativeFrom="margin">
              <wp:align>right</wp:align>
            </wp:positionH>
            <wp:positionV relativeFrom="paragraph">
              <wp:posOffset>0</wp:posOffset>
            </wp:positionV>
            <wp:extent cx="5648325" cy="2682240"/>
            <wp:effectExtent l="0" t="0" r="9525"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48325" cy="2682240"/>
                    </a:xfrm>
                    <a:prstGeom prst="rect">
                      <a:avLst/>
                    </a:prstGeom>
                  </pic:spPr>
                </pic:pic>
              </a:graphicData>
            </a:graphic>
            <wp14:sizeRelH relativeFrom="page">
              <wp14:pctWidth>0</wp14:pctWidth>
            </wp14:sizeRelH>
            <wp14:sizeRelV relativeFrom="page">
              <wp14:pctHeight>0</wp14:pctHeight>
            </wp14:sizeRelV>
          </wp:anchor>
        </w:drawing>
      </w:r>
    </w:p>
    <w:p w14:paraId="65A0D775" w14:textId="77777777" w:rsidR="00722928" w:rsidRPr="00F75FEB" w:rsidRDefault="00F75FEB" w:rsidP="00316330">
      <w:pPr>
        <w:pStyle w:val="ListParagraph"/>
        <w:numPr>
          <w:ilvl w:val="0"/>
          <w:numId w:val="41"/>
        </w:numPr>
        <w:spacing w:line="360" w:lineRule="auto"/>
        <w:jc w:val="both"/>
        <w:outlineLvl w:val="2"/>
        <w:rPr>
          <w:rFonts w:ascii="Times New Roman" w:hAnsi="Times New Roman" w:cs="Times New Roman"/>
          <w:b/>
          <w:sz w:val="28"/>
        </w:rPr>
      </w:pPr>
      <w:bookmarkStart w:id="34" w:name="_Toc122441614"/>
      <w:r w:rsidRPr="00F75FEB">
        <w:rPr>
          <w:rFonts w:ascii="Times New Roman" w:hAnsi="Times New Roman" w:cs="Times New Roman"/>
          <w:noProof/>
          <w:sz w:val="28"/>
        </w:rPr>
        <w:lastRenderedPageBreak/>
        <w:drawing>
          <wp:anchor distT="0" distB="0" distL="114300" distR="114300" simplePos="0" relativeHeight="251710464" behindDoc="0" locked="0" layoutInCell="1" allowOverlap="1" wp14:anchorId="6A10CE4A" wp14:editId="21C6EBE3">
            <wp:simplePos x="0" y="0"/>
            <wp:positionH relativeFrom="margin">
              <wp:align>right</wp:align>
            </wp:positionH>
            <wp:positionV relativeFrom="paragraph">
              <wp:posOffset>408305</wp:posOffset>
            </wp:positionV>
            <wp:extent cx="5619750" cy="287909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9750" cy="2879090"/>
                    </a:xfrm>
                    <a:prstGeom prst="rect">
                      <a:avLst/>
                    </a:prstGeom>
                  </pic:spPr>
                </pic:pic>
              </a:graphicData>
            </a:graphic>
            <wp14:sizeRelH relativeFrom="page">
              <wp14:pctWidth>0</wp14:pctWidth>
            </wp14:sizeRelH>
            <wp14:sizeRelV relativeFrom="page">
              <wp14:pctHeight>0</wp14:pctHeight>
            </wp14:sizeRelV>
          </wp:anchor>
        </w:drawing>
      </w:r>
      <w:r w:rsidRPr="00F75FEB">
        <w:rPr>
          <w:rFonts w:ascii="Times New Roman" w:hAnsi="Times New Roman" w:cs="Times New Roman"/>
          <w:b/>
          <w:sz w:val="28"/>
        </w:rPr>
        <w:t>Sản phẩm</w:t>
      </w:r>
      <w:bookmarkEnd w:id="34"/>
    </w:p>
    <w:p w14:paraId="66767FF7" w14:textId="77777777" w:rsidR="00DC72B1" w:rsidRPr="002B49E8" w:rsidRDefault="00DC72B1" w:rsidP="007B57A1">
      <w:pPr>
        <w:pStyle w:val="ListParagraph"/>
        <w:spacing w:line="360" w:lineRule="auto"/>
        <w:jc w:val="both"/>
        <w:rPr>
          <w:rFonts w:ascii="Times New Roman" w:hAnsi="Times New Roman" w:cs="Times New Roman"/>
          <w:sz w:val="28"/>
        </w:rPr>
      </w:pPr>
    </w:p>
    <w:p w14:paraId="6B18061D" w14:textId="1CDEA615" w:rsidR="00DC72B1" w:rsidRDefault="0078534B" w:rsidP="0078534B">
      <w:pPr>
        <w:spacing w:line="360" w:lineRule="auto"/>
        <w:jc w:val="both"/>
        <w:rPr>
          <w:rFonts w:ascii="Times New Roman" w:hAnsi="Times New Roman" w:cs="Times New Roman"/>
          <w:sz w:val="28"/>
        </w:rPr>
      </w:pPr>
      <w:r w:rsidRPr="0078534B">
        <w:rPr>
          <w:rFonts w:ascii="Times New Roman" w:hAnsi="Times New Roman" w:cs="Times New Roman"/>
          <w:sz w:val="28"/>
        </w:rPr>
        <w:t>+ Tạo mới 1 phẩm: Admin có thể tự do thêm mặt hàng của shop.</w:t>
      </w:r>
    </w:p>
    <w:p w14:paraId="24962BD4" w14:textId="4BD2DFFC" w:rsidR="00316330" w:rsidRPr="0078534B" w:rsidRDefault="00316330" w:rsidP="0078534B">
      <w:pPr>
        <w:spacing w:line="360" w:lineRule="auto"/>
        <w:jc w:val="both"/>
        <w:rPr>
          <w:rFonts w:ascii="Times New Roman" w:hAnsi="Times New Roman" w:cs="Times New Roman"/>
          <w:sz w:val="28"/>
        </w:rPr>
      </w:pPr>
      <w:r w:rsidRPr="00316330">
        <w:rPr>
          <w:rFonts w:ascii="Times New Roman" w:hAnsi="Times New Roman" w:cs="Times New Roman"/>
          <w:noProof/>
          <w:sz w:val="28"/>
        </w:rPr>
        <w:drawing>
          <wp:inline distT="0" distB="0" distL="0" distR="0" wp14:anchorId="73E7B67D" wp14:editId="0974AC45">
            <wp:extent cx="5943600" cy="26219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21915"/>
                    </a:xfrm>
                    <a:prstGeom prst="rect">
                      <a:avLst/>
                    </a:prstGeom>
                  </pic:spPr>
                </pic:pic>
              </a:graphicData>
            </a:graphic>
          </wp:inline>
        </w:drawing>
      </w:r>
    </w:p>
    <w:p w14:paraId="13AF6925" w14:textId="77777777" w:rsidR="0078534B" w:rsidRPr="002B49E8" w:rsidRDefault="0078534B" w:rsidP="007B57A1">
      <w:pPr>
        <w:pStyle w:val="ListParagraph"/>
        <w:spacing w:line="360" w:lineRule="auto"/>
        <w:jc w:val="both"/>
        <w:rPr>
          <w:rFonts w:ascii="Times New Roman" w:hAnsi="Times New Roman" w:cs="Times New Roman"/>
          <w:sz w:val="28"/>
        </w:rPr>
      </w:pPr>
    </w:p>
    <w:p w14:paraId="4B61656A" w14:textId="77777777" w:rsidR="00722928" w:rsidRPr="002B49E8" w:rsidRDefault="00722928" w:rsidP="00722928">
      <w:pPr>
        <w:pStyle w:val="ListParagraph"/>
        <w:rPr>
          <w:rFonts w:ascii="Times New Roman" w:hAnsi="Times New Roman" w:cs="Times New Roman"/>
          <w:sz w:val="28"/>
        </w:rPr>
      </w:pPr>
    </w:p>
    <w:p w14:paraId="727C7D74" w14:textId="77777777" w:rsidR="00722928" w:rsidRPr="002B49E8" w:rsidRDefault="00722928" w:rsidP="00722928">
      <w:pPr>
        <w:pStyle w:val="ListParagraph"/>
        <w:rPr>
          <w:rFonts w:ascii="Times New Roman" w:hAnsi="Times New Roman" w:cs="Times New Roman"/>
          <w:sz w:val="28"/>
        </w:rPr>
      </w:pPr>
    </w:p>
    <w:p w14:paraId="2CE5C533" w14:textId="77777777" w:rsidR="00722928" w:rsidRPr="002B49E8" w:rsidRDefault="00722928" w:rsidP="00722928">
      <w:pPr>
        <w:pStyle w:val="ListParagraph"/>
        <w:rPr>
          <w:rFonts w:ascii="Times New Roman" w:hAnsi="Times New Roman" w:cs="Times New Roman"/>
          <w:sz w:val="28"/>
        </w:rPr>
      </w:pPr>
    </w:p>
    <w:p w14:paraId="05CB0B53" w14:textId="77777777" w:rsidR="00722928" w:rsidRPr="002B49E8" w:rsidRDefault="00722928" w:rsidP="00722928">
      <w:pPr>
        <w:pStyle w:val="ListParagraph"/>
        <w:rPr>
          <w:rFonts w:ascii="Times New Roman" w:hAnsi="Times New Roman" w:cs="Times New Roman"/>
          <w:sz w:val="28"/>
        </w:rPr>
      </w:pPr>
    </w:p>
    <w:p w14:paraId="597E21CD" w14:textId="43E3FFF1" w:rsidR="00722928" w:rsidRPr="002B49E8" w:rsidRDefault="00722928" w:rsidP="007B57A1">
      <w:pPr>
        <w:pStyle w:val="ListParagraph"/>
        <w:spacing w:line="360" w:lineRule="auto"/>
        <w:jc w:val="both"/>
        <w:rPr>
          <w:rFonts w:ascii="Times New Roman" w:hAnsi="Times New Roman" w:cs="Times New Roman"/>
          <w:sz w:val="28"/>
        </w:rPr>
      </w:pPr>
    </w:p>
    <w:p w14:paraId="56E3AD95" w14:textId="77777777" w:rsidR="00DC72B1" w:rsidRPr="00FB4D25" w:rsidRDefault="0078534B" w:rsidP="0078534B">
      <w:pPr>
        <w:spacing w:line="360" w:lineRule="auto"/>
        <w:jc w:val="both"/>
        <w:rPr>
          <w:rFonts w:ascii="Times New Roman" w:hAnsi="Times New Roman" w:cs="Times New Roman"/>
          <w:sz w:val="28"/>
        </w:rPr>
      </w:pPr>
      <w:r w:rsidRPr="0078534B">
        <w:rPr>
          <w:rFonts w:ascii="Times New Roman" w:hAnsi="Times New Roman" w:cs="Times New Roman"/>
          <w:sz w:val="28"/>
        </w:rPr>
        <w:t>+ Chỉnh sửa: Admin có thể chỉnh sửa các sản phẩm trước đó.</w:t>
      </w:r>
      <w:r w:rsidRPr="0078534B">
        <w:rPr>
          <w:noProof/>
        </w:rPr>
        <w:t xml:space="preserve"> </w:t>
      </w:r>
      <w:r w:rsidR="00FB4D25">
        <w:rPr>
          <w:rFonts w:ascii="Times New Roman" w:hAnsi="Times New Roman" w:cs="Times New Roman"/>
          <w:noProof/>
          <w:sz w:val="28"/>
        </w:rPr>
        <w:t>Sau đó chọn Save để lưu lại.</w:t>
      </w:r>
    </w:p>
    <w:p w14:paraId="77870D7C" w14:textId="77777777" w:rsidR="0078534B" w:rsidRPr="002B49E8" w:rsidRDefault="0078534B" w:rsidP="007B57A1">
      <w:pPr>
        <w:pStyle w:val="ListParagraph"/>
        <w:spacing w:line="360" w:lineRule="auto"/>
        <w:jc w:val="both"/>
        <w:rPr>
          <w:rFonts w:ascii="Times New Roman" w:hAnsi="Times New Roman" w:cs="Times New Roman"/>
          <w:sz w:val="28"/>
        </w:rPr>
      </w:pPr>
      <w:r w:rsidRPr="0078534B">
        <w:rPr>
          <w:rFonts w:ascii="Times New Roman" w:hAnsi="Times New Roman" w:cs="Times New Roman"/>
          <w:noProof/>
          <w:sz w:val="28"/>
        </w:rPr>
        <w:drawing>
          <wp:anchor distT="0" distB="0" distL="114300" distR="114300" simplePos="0" relativeHeight="251712512" behindDoc="0" locked="0" layoutInCell="1" allowOverlap="1" wp14:anchorId="24A609CA" wp14:editId="10D241C2">
            <wp:simplePos x="0" y="0"/>
            <wp:positionH relativeFrom="margin">
              <wp:posOffset>247650</wp:posOffset>
            </wp:positionH>
            <wp:positionV relativeFrom="paragraph">
              <wp:posOffset>215265</wp:posOffset>
            </wp:positionV>
            <wp:extent cx="5695950" cy="2677160"/>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95950" cy="2677160"/>
                    </a:xfrm>
                    <a:prstGeom prst="rect">
                      <a:avLst/>
                    </a:prstGeom>
                  </pic:spPr>
                </pic:pic>
              </a:graphicData>
            </a:graphic>
            <wp14:sizeRelH relativeFrom="page">
              <wp14:pctWidth>0</wp14:pctWidth>
            </wp14:sizeRelH>
            <wp14:sizeRelV relativeFrom="page">
              <wp14:pctHeight>0</wp14:pctHeight>
            </wp14:sizeRelV>
          </wp:anchor>
        </w:drawing>
      </w:r>
    </w:p>
    <w:p w14:paraId="131D3E84" w14:textId="77777777" w:rsidR="002146E7" w:rsidRPr="002B49E8" w:rsidRDefault="002146E7" w:rsidP="002146E7">
      <w:pPr>
        <w:rPr>
          <w:rFonts w:ascii="Times New Roman" w:hAnsi="Times New Roman" w:cs="Times New Roman"/>
        </w:rPr>
      </w:pPr>
    </w:p>
    <w:p w14:paraId="63F41A27" w14:textId="77777777" w:rsidR="00DC72B1" w:rsidRPr="00FB4D25" w:rsidRDefault="00FB4D25" w:rsidP="00FB4D25">
      <w:pPr>
        <w:spacing w:line="360" w:lineRule="auto"/>
        <w:rPr>
          <w:rFonts w:ascii="Times New Roman" w:hAnsi="Times New Roman" w:cs="Times New Roman"/>
          <w:sz w:val="28"/>
        </w:rPr>
      </w:pPr>
      <w:r w:rsidRPr="00FB4D25">
        <w:rPr>
          <w:rFonts w:ascii="Times New Roman" w:hAnsi="Times New Roman" w:cs="Times New Roman"/>
          <w:sz w:val="28"/>
        </w:rPr>
        <w:t>+ Xem chi tiết:</w:t>
      </w:r>
      <w:r w:rsidRPr="00FB4D25">
        <w:rPr>
          <w:noProof/>
        </w:rPr>
        <w:t xml:space="preserve"> </w:t>
      </w:r>
    </w:p>
    <w:p w14:paraId="269C3FF5" w14:textId="77777777" w:rsidR="00F14B5B" w:rsidRPr="002B49E8" w:rsidRDefault="00F14B5B" w:rsidP="008C760D">
      <w:pPr>
        <w:spacing w:line="360" w:lineRule="auto"/>
        <w:ind w:firstLine="720"/>
        <w:jc w:val="both"/>
        <w:rPr>
          <w:rFonts w:ascii="Times New Roman" w:hAnsi="Times New Roman" w:cs="Times New Roman"/>
          <w:sz w:val="28"/>
        </w:rPr>
      </w:pPr>
    </w:p>
    <w:p w14:paraId="534E6229" w14:textId="77777777" w:rsidR="00DC72B1" w:rsidRPr="002B49E8" w:rsidRDefault="00DC72B1" w:rsidP="00D54A73">
      <w:pPr>
        <w:pStyle w:val="ListParagraph"/>
        <w:tabs>
          <w:tab w:val="left" w:pos="900"/>
        </w:tabs>
        <w:spacing w:line="360" w:lineRule="auto"/>
        <w:jc w:val="both"/>
        <w:rPr>
          <w:rFonts w:ascii="Times New Roman" w:hAnsi="Times New Roman" w:cs="Times New Roman"/>
          <w:sz w:val="28"/>
        </w:rPr>
      </w:pPr>
    </w:p>
    <w:p w14:paraId="011895AA" w14:textId="77777777" w:rsidR="00F5718D" w:rsidRPr="002B49E8" w:rsidRDefault="00FB4D25" w:rsidP="00F5718D">
      <w:pPr>
        <w:tabs>
          <w:tab w:val="left" w:pos="900"/>
        </w:tabs>
        <w:spacing w:line="360" w:lineRule="auto"/>
        <w:ind w:left="360"/>
        <w:jc w:val="both"/>
        <w:rPr>
          <w:rFonts w:ascii="Times New Roman" w:hAnsi="Times New Roman" w:cs="Times New Roman"/>
          <w:b/>
          <w:sz w:val="28"/>
        </w:rPr>
      </w:pPr>
      <w:r w:rsidRPr="00FB4D25">
        <w:rPr>
          <w:rFonts w:ascii="Times New Roman" w:hAnsi="Times New Roman" w:cs="Times New Roman"/>
          <w:noProof/>
          <w:sz w:val="28"/>
        </w:rPr>
        <w:drawing>
          <wp:anchor distT="0" distB="0" distL="114300" distR="114300" simplePos="0" relativeHeight="251713536" behindDoc="0" locked="0" layoutInCell="1" allowOverlap="1" wp14:anchorId="6D316BDE" wp14:editId="1C040CED">
            <wp:simplePos x="0" y="0"/>
            <wp:positionH relativeFrom="margin">
              <wp:align>right</wp:align>
            </wp:positionH>
            <wp:positionV relativeFrom="paragraph">
              <wp:posOffset>0</wp:posOffset>
            </wp:positionV>
            <wp:extent cx="5829300" cy="205422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29300" cy="2054225"/>
                    </a:xfrm>
                    <a:prstGeom prst="rect">
                      <a:avLst/>
                    </a:prstGeom>
                  </pic:spPr>
                </pic:pic>
              </a:graphicData>
            </a:graphic>
            <wp14:sizeRelH relativeFrom="page">
              <wp14:pctWidth>0</wp14:pctWidth>
            </wp14:sizeRelH>
            <wp14:sizeRelV relativeFrom="page">
              <wp14:pctHeight>0</wp14:pctHeight>
            </wp14:sizeRelV>
          </wp:anchor>
        </w:drawing>
      </w:r>
    </w:p>
    <w:p w14:paraId="27325B46" w14:textId="77777777" w:rsidR="00F14B5B" w:rsidRDefault="00FB4D25" w:rsidP="00FB4D25">
      <w:pPr>
        <w:tabs>
          <w:tab w:val="left" w:pos="900"/>
        </w:tabs>
        <w:spacing w:line="360" w:lineRule="auto"/>
        <w:jc w:val="both"/>
        <w:rPr>
          <w:rFonts w:ascii="Times New Roman" w:hAnsi="Times New Roman" w:cs="Times New Roman"/>
          <w:sz w:val="28"/>
        </w:rPr>
      </w:pPr>
      <w:r w:rsidRPr="00FB4D25">
        <w:rPr>
          <w:rFonts w:ascii="Times New Roman" w:hAnsi="Times New Roman" w:cs="Times New Roman"/>
          <w:noProof/>
          <w:sz w:val="28"/>
        </w:rPr>
        <w:lastRenderedPageBreak/>
        <w:drawing>
          <wp:anchor distT="0" distB="0" distL="114300" distR="114300" simplePos="0" relativeHeight="251714560" behindDoc="0" locked="0" layoutInCell="1" allowOverlap="1" wp14:anchorId="62709B84" wp14:editId="150AF25E">
            <wp:simplePos x="0" y="0"/>
            <wp:positionH relativeFrom="margin">
              <wp:align>right</wp:align>
            </wp:positionH>
            <wp:positionV relativeFrom="paragraph">
              <wp:posOffset>487045</wp:posOffset>
            </wp:positionV>
            <wp:extent cx="5791200" cy="252222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91200" cy="25222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Xóa: Chọn xóa để xóa sản phẩm muốn xóa.</w:t>
      </w:r>
    </w:p>
    <w:p w14:paraId="51E44EF7" w14:textId="77777777" w:rsidR="00FB4D25" w:rsidRPr="00987265" w:rsidRDefault="00FB4D25" w:rsidP="00FB4D25">
      <w:pPr>
        <w:tabs>
          <w:tab w:val="left" w:pos="900"/>
        </w:tabs>
        <w:spacing w:line="360" w:lineRule="auto"/>
        <w:jc w:val="both"/>
        <w:rPr>
          <w:rFonts w:ascii="Times New Roman" w:hAnsi="Times New Roman" w:cs="Times New Roman"/>
          <w:b/>
          <w:sz w:val="28"/>
        </w:rPr>
      </w:pPr>
    </w:p>
    <w:p w14:paraId="3EB64A76" w14:textId="77777777" w:rsidR="00987265" w:rsidRPr="00987265" w:rsidRDefault="00987265" w:rsidP="00316330">
      <w:pPr>
        <w:pStyle w:val="ListParagraph"/>
        <w:numPr>
          <w:ilvl w:val="0"/>
          <w:numId w:val="41"/>
        </w:numPr>
        <w:tabs>
          <w:tab w:val="left" w:pos="900"/>
        </w:tabs>
        <w:spacing w:line="360" w:lineRule="auto"/>
        <w:jc w:val="both"/>
        <w:outlineLvl w:val="2"/>
        <w:rPr>
          <w:rFonts w:ascii="Times New Roman" w:hAnsi="Times New Roman" w:cs="Times New Roman"/>
          <w:b/>
          <w:sz w:val="28"/>
        </w:rPr>
      </w:pPr>
      <w:bookmarkStart w:id="35" w:name="_Toc122441615"/>
      <w:r w:rsidRPr="00987265">
        <w:rPr>
          <w:rFonts w:ascii="Times New Roman" w:hAnsi="Times New Roman" w:cs="Times New Roman"/>
          <w:b/>
          <w:sz w:val="28"/>
        </w:rPr>
        <w:t>Loại sản phẩm.</w:t>
      </w:r>
      <w:bookmarkEnd w:id="35"/>
    </w:p>
    <w:p w14:paraId="7253623D" w14:textId="77777777" w:rsidR="00987265" w:rsidRDefault="00987265" w:rsidP="00987265">
      <w:pPr>
        <w:pStyle w:val="ListParagraph"/>
        <w:numPr>
          <w:ilvl w:val="0"/>
          <w:numId w:val="33"/>
        </w:numPr>
        <w:tabs>
          <w:tab w:val="left" w:pos="900"/>
        </w:tabs>
        <w:spacing w:line="360" w:lineRule="auto"/>
        <w:jc w:val="both"/>
        <w:rPr>
          <w:rFonts w:ascii="Times New Roman" w:hAnsi="Times New Roman" w:cs="Times New Roman"/>
          <w:sz w:val="28"/>
        </w:rPr>
      </w:pPr>
      <w:r>
        <w:rPr>
          <w:rFonts w:ascii="Times New Roman" w:hAnsi="Times New Roman" w:cs="Times New Roman"/>
          <w:sz w:val="28"/>
        </w:rPr>
        <w:t>Cho phép Admin xem danh sách tất cả các loại sản phẩm. Cùng các chức năng chỉnh sửa, xem chi tiết, xóa.</w:t>
      </w:r>
    </w:p>
    <w:p w14:paraId="03ECA20B" w14:textId="77777777" w:rsidR="00987265" w:rsidRPr="00987265" w:rsidRDefault="00987265" w:rsidP="00987265">
      <w:pPr>
        <w:pStyle w:val="ListParagraph"/>
        <w:tabs>
          <w:tab w:val="left" w:pos="900"/>
        </w:tabs>
        <w:spacing w:line="360" w:lineRule="auto"/>
        <w:jc w:val="both"/>
        <w:rPr>
          <w:rFonts w:ascii="Times New Roman" w:hAnsi="Times New Roman" w:cs="Times New Roman"/>
          <w:sz w:val="28"/>
        </w:rPr>
      </w:pPr>
    </w:p>
    <w:p w14:paraId="2811386B" w14:textId="77777777" w:rsidR="00DC72B1" w:rsidRPr="002B49E8" w:rsidRDefault="00DC72B1" w:rsidP="00DC72B1">
      <w:pPr>
        <w:pStyle w:val="ListParagraph"/>
        <w:tabs>
          <w:tab w:val="left" w:pos="900"/>
        </w:tabs>
        <w:spacing w:line="360" w:lineRule="auto"/>
        <w:jc w:val="both"/>
        <w:rPr>
          <w:rFonts w:ascii="Times New Roman" w:hAnsi="Times New Roman" w:cs="Times New Roman"/>
          <w:b/>
          <w:sz w:val="28"/>
        </w:rPr>
      </w:pPr>
    </w:p>
    <w:p w14:paraId="37AE3218" w14:textId="77777777" w:rsidR="00F14B5B" w:rsidRPr="002B49E8" w:rsidRDefault="00F14B5B" w:rsidP="00DC72B1">
      <w:pPr>
        <w:pStyle w:val="ListParagraph"/>
        <w:tabs>
          <w:tab w:val="left" w:pos="900"/>
        </w:tabs>
        <w:spacing w:line="360" w:lineRule="auto"/>
        <w:jc w:val="both"/>
        <w:rPr>
          <w:rFonts w:ascii="Times New Roman" w:hAnsi="Times New Roman" w:cs="Times New Roman"/>
          <w:b/>
          <w:sz w:val="28"/>
        </w:rPr>
      </w:pPr>
    </w:p>
    <w:p w14:paraId="30C498AA" w14:textId="77777777" w:rsidR="00F14B5B" w:rsidRPr="002B49E8" w:rsidRDefault="00F14B5B" w:rsidP="00F14B5B">
      <w:pPr>
        <w:pStyle w:val="ListParagraph"/>
        <w:tabs>
          <w:tab w:val="left" w:pos="900"/>
        </w:tabs>
        <w:spacing w:line="360" w:lineRule="auto"/>
        <w:jc w:val="both"/>
        <w:rPr>
          <w:rFonts w:ascii="Times New Roman" w:hAnsi="Times New Roman" w:cs="Times New Roman"/>
          <w:b/>
          <w:sz w:val="28"/>
        </w:rPr>
      </w:pPr>
    </w:p>
    <w:p w14:paraId="0121725A" w14:textId="77777777" w:rsidR="0033362B" w:rsidRPr="0033362B" w:rsidRDefault="0033362B" w:rsidP="00987265">
      <w:pPr>
        <w:pStyle w:val="ListParagraph"/>
        <w:tabs>
          <w:tab w:val="left" w:pos="900"/>
        </w:tabs>
        <w:spacing w:line="360" w:lineRule="auto"/>
        <w:jc w:val="both"/>
        <w:rPr>
          <w:rFonts w:ascii="Times New Roman" w:hAnsi="Times New Roman" w:cs="Times New Roman"/>
          <w:sz w:val="28"/>
        </w:rPr>
      </w:pPr>
      <w:r w:rsidRPr="00987265">
        <w:rPr>
          <w:rFonts w:ascii="Times New Roman" w:hAnsi="Times New Roman" w:cs="Times New Roman"/>
          <w:noProof/>
          <w:sz w:val="28"/>
        </w:rPr>
        <w:drawing>
          <wp:anchor distT="0" distB="0" distL="114300" distR="114300" simplePos="0" relativeHeight="251715584" behindDoc="0" locked="0" layoutInCell="1" allowOverlap="1" wp14:anchorId="6000CAB3" wp14:editId="196D2AF8">
            <wp:simplePos x="0" y="0"/>
            <wp:positionH relativeFrom="margin">
              <wp:align>right</wp:align>
            </wp:positionH>
            <wp:positionV relativeFrom="paragraph">
              <wp:posOffset>49530</wp:posOffset>
            </wp:positionV>
            <wp:extent cx="5628640" cy="21336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8640" cy="2133600"/>
                    </a:xfrm>
                    <a:prstGeom prst="rect">
                      <a:avLst/>
                    </a:prstGeom>
                  </pic:spPr>
                </pic:pic>
              </a:graphicData>
            </a:graphic>
            <wp14:sizeRelH relativeFrom="page">
              <wp14:pctWidth>0</wp14:pctWidth>
            </wp14:sizeRelH>
            <wp14:sizeRelV relativeFrom="page">
              <wp14:pctHeight>0</wp14:pctHeight>
            </wp14:sizeRelV>
          </wp:anchor>
        </w:drawing>
      </w:r>
    </w:p>
    <w:p w14:paraId="7B2C89D5" w14:textId="77777777" w:rsidR="00987265" w:rsidRDefault="0033362B" w:rsidP="0033362B">
      <w:pPr>
        <w:tabs>
          <w:tab w:val="left" w:pos="900"/>
        </w:tabs>
        <w:spacing w:line="360" w:lineRule="auto"/>
        <w:jc w:val="both"/>
        <w:rPr>
          <w:rFonts w:ascii="Times New Roman" w:hAnsi="Times New Roman" w:cs="Times New Roman"/>
          <w:sz w:val="28"/>
        </w:rPr>
      </w:pPr>
      <w:r w:rsidRPr="0033362B">
        <w:rPr>
          <w:rFonts w:ascii="Times New Roman" w:hAnsi="Times New Roman" w:cs="Times New Roman"/>
          <w:noProof/>
          <w:sz w:val="28"/>
        </w:rPr>
        <w:lastRenderedPageBreak/>
        <w:drawing>
          <wp:anchor distT="0" distB="0" distL="114300" distR="114300" simplePos="0" relativeHeight="251719680" behindDoc="0" locked="0" layoutInCell="1" allowOverlap="1" wp14:anchorId="0C161BD4" wp14:editId="47363C2D">
            <wp:simplePos x="0" y="0"/>
            <wp:positionH relativeFrom="margin">
              <wp:align>right</wp:align>
            </wp:positionH>
            <wp:positionV relativeFrom="paragraph">
              <wp:posOffset>427990</wp:posOffset>
            </wp:positionV>
            <wp:extent cx="5667375" cy="236220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67375" cy="2362200"/>
                    </a:xfrm>
                    <a:prstGeom prst="rect">
                      <a:avLst/>
                    </a:prstGeom>
                  </pic:spPr>
                </pic:pic>
              </a:graphicData>
            </a:graphic>
            <wp14:sizeRelH relativeFrom="page">
              <wp14:pctWidth>0</wp14:pctWidth>
            </wp14:sizeRelH>
            <wp14:sizeRelV relativeFrom="page">
              <wp14:pctHeight>0</wp14:pctHeight>
            </wp14:sizeRelV>
          </wp:anchor>
        </w:drawing>
      </w:r>
      <w:r w:rsidRPr="0033362B">
        <w:rPr>
          <w:rFonts w:ascii="Times New Roman" w:hAnsi="Times New Roman" w:cs="Times New Roman"/>
          <w:sz w:val="28"/>
        </w:rPr>
        <w:t>+ Tạo mới Loại sản phẩm</w:t>
      </w:r>
      <w:r>
        <w:rPr>
          <w:rFonts w:ascii="Times New Roman" w:hAnsi="Times New Roman" w:cs="Times New Roman"/>
          <w:sz w:val="28"/>
        </w:rPr>
        <w:t>: chọn Create New để tạo mới 1 loại sản phẩm.</w:t>
      </w:r>
    </w:p>
    <w:p w14:paraId="76B0B7D9" w14:textId="77777777" w:rsidR="0033362B" w:rsidRPr="0033362B" w:rsidRDefault="0033362B" w:rsidP="0033362B">
      <w:pPr>
        <w:tabs>
          <w:tab w:val="left" w:pos="900"/>
        </w:tabs>
        <w:spacing w:line="360" w:lineRule="auto"/>
        <w:jc w:val="both"/>
        <w:rPr>
          <w:rFonts w:ascii="Times New Roman" w:hAnsi="Times New Roman" w:cs="Times New Roman"/>
          <w:sz w:val="28"/>
        </w:rPr>
      </w:pPr>
    </w:p>
    <w:p w14:paraId="7489F4CB" w14:textId="77777777" w:rsidR="00F14B5B" w:rsidRDefault="00987265" w:rsidP="00987265">
      <w:pPr>
        <w:spacing w:line="360" w:lineRule="auto"/>
        <w:jc w:val="both"/>
        <w:rPr>
          <w:rFonts w:ascii="Times New Roman" w:hAnsi="Times New Roman" w:cs="Times New Roman"/>
          <w:sz w:val="28"/>
        </w:rPr>
      </w:pPr>
      <w:r w:rsidRPr="00987265">
        <w:rPr>
          <w:rFonts w:ascii="Times New Roman" w:hAnsi="Times New Roman" w:cs="Times New Roman"/>
          <w:noProof/>
          <w:sz w:val="28"/>
        </w:rPr>
        <w:drawing>
          <wp:anchor distT="0" distB="0" distL="114300" distR="114300" simplePos="0" relativeHeight="251716608" behindDoc="0" locked="0" layoutInCell="1" allowOverlap="1" wp14:anchorId="06AF71FA" wp14:editId="13B43F51">
            <wp:simplePos x="0" y="0"/>
            <wp:positionH relativeFrom="margin">
              <wp:align>right</wp:align>
            </wp:positionH>
            <wp:positionV relativeFrom="paragraph">
              <wp:posOffset>410845</wp:posOffset>
            </wp:positionV>
            <wp:extent cx="5610225" cy="2242185"/>
            <wp:effectExtent l="0" t="0" r="9525"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10225" cy="22421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Chỉnh sửa: Sau khi chỉnh sửa chọn Save để lưu lại.</w:t>
      </w:r>
    </w:p>
    <w:p w14:paraId="6B80FE6A" w14:textId="77777777" w:rsidR="00987265" w:rsidRDefault="00987265" w:rsidP="00987265">
      <w:pPr>
        <w:spacing w:line="360" w:lineRule="auto"/>
        <w:jc w:val="both"/>
        <w:rPr>
          <w:rFonts w:ascii="Times New Roman" w:hAnsi="Times New Roman" w:cs="Times New Roman"/>
          <w:sz w:val="28"/>
        </w:rPr>
      </w:pPr>
    </w:p>
    <w:p w14:paraId="4EAD0D49" w14:textId="77777777" w:rsidR="00987265" w:rsidRPr="00987265" w:rsidRDefault="00987265" w:rsidP="00987265">
      <w:pPr>
        <w:spacing w:line="360" w:lineRule="auto"/>
        <w:jc w:val="both"/>
        <w:rPr>
          <w:rFonts w:ascii="Times New Roman" w:hAnsi="Times New Roman" w:cs="Times New Roman"/>
          <w:sz w:val="28"/>
        </w:rPr>
      </w:pPr>
      <w:r w:rsidRPr="00987265">
        <w:rPr>
          <w:rFonts w:ascii="Times New Roman" w:hAnsi="Times New Roman" w:cs="Times New Roman"/>
          <w:noProof/>
          <w:sz w:val="28"/>
        </w:rPr>
        <w:lastRenderedPageBreak/>
        <w:drawing>
          <wp:anchor distT="0" distB="0" distL="114300" distR="114300" simplePos="0" relativeHeight="251717632" behindDoc="0" locked="0" layoutInCell="1" allowOverlap="1" wp14:anchorId="04EDC273" wp14:editId="304955D9">
            <wp:simplePos x="0" y="0"/>
            <wp:positionH relativeFrom="margin">
              <wp:align>right</wp:align>
            </wp:positionH>
            <wp:positionV relativeFrom="paragraph">
              <wp:posOffset>467360</wp:posOffset>
            </wp:positionV>
            <wp:extent cx="5685790" cy="19526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85790" cy="1952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 Xem chi tiết: </w:t>
      </w:r>
    </w:p>
    <w:p w14:paraId="5FE38F32" w14:textId="77777777" w:rsidR="00987265" w:rsidRPr="00EB0C16" w:rsidRDefault="0033362B" w:rsidP="00EB0C16">
      <w:pPr>
        <w:spacing w:line="360" w:lineRule="auto"/>
        <w:jc w:val="both"/>
        <w:rPr>
          <w:rFonts w:ascii="Times New Roman" w:hAnsi="Times New Roman" w:cs="Times New Roman"/>
          <w:sz w:val="28"/>
        </w:rPr>
      </w:pPr>
      <w:r w:rsidRPr="00987265">
        <w:rPr>
          <w:rFonts w:ascii="Times New Roman" w:hAnsi="Times New Roman" w:cs="Times New Roman"/>
          <w:noProof/>
          <w:sz w:val="28"/>
        </w:rPr>
        <w:drawing>
          <wp:anchor distT="0" distB="0" distL="114300" distR="114300" simplePos="0" relativeHeight="251718656" behindDoc="0" locked="0" layoutInCell="1" allowOverlap="1" wp14:anchorId="086F35C9" wp14:editId="2D6F0C3B">
            <wp:simplePos x="0" y="0"/>
            <wp:positionH relativeFrom="margin">
              <wp:align>right</wp:align>
            </wp:positionH>
            <wp:positionV relativeFrom="paragraph">
              <wp:posOffset>2446020</wp:posOffset>
            </wp:positionV>
            <wp:extent cx="5610860" cy="230505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10860" cy="2305050"/>
                    </a:xfrm>
                    <a:prstGeom prst="rect">
                      <a:avLst/>
                    </a:prstGeom>
                  </pic:spPr>
                </pic:pic>
              </a:graphicData>
            </a:graphic>
            <wp14:sizeRelH relativeFrom="page">
              <wp14:pctWidth>0</wp14:pctWidth>
            </wp14:sizeRelH>
            <wp14:sizeRelV relativeFrom="page">
              <wp14:pctHeight>0</wp14:pctHeight>
            </wp14:sizeRelV>
          </wp:anchor>
        </w:drawing>
      </w:r>
      <w:r w:rsidR="00987265" w:rsidRPr="00987265">
        <w:rPr>
          <w:rFonts w:ascii="Times New Roman" w:hAnsi="Times New Roman" w:cs="Times New Roman"/>
          <w:sz w:val="28"/>
        </w:rPr>
        <w:t>+ Xóa:</w:t>
      </w:r>
      <w:r w:rsidR="00987265">
        <w:rPr>
          <w:rFonts w:ascii="Times New Roman" w:hAnsi="Times New Roman" w:cs="Times New Roman"/>
          <w:sz w:val="28"/>
        </w:rPr>
        <w:t xml:space="preserve"> chọn Delete để xóa.</w:t>
      </w:r>
    </w:p>
    <w:p w14:paraId="37F95DA9" w14:textId="77777777" w:rsidR="002146E7" w:rsidRDefault="00EB0C16" w:rsidP="00316330">
      <w:pPr>
        <w:pStyle w:val="ListParagraph"/>
        <w:numPr>
          <w:ilvl w:val="0"/>
          <w:numId w:val="41"/>
        </w:numPr>
        <w:spacing w:line="360" w:lineRule="auto"/>
        <w:outlineLvl w:val="2"/>
        <w:rPr>
          <w:rFonts w:ascii="Times New Roman" w:hAnsi="Times New Roman" w:cs="Times New Roman"/>
          <w:b/>
          <w:sz w:val="28"/>
        </w:rPr>
      </w:pPr>
      <w:bookmarkStart w:id="36" w:name="_Toc122441616"/>
      <w:r w:rsidRPr="00EB0C16">
        <w:rPr>
          <w:rFonts w:ascii="Times New Roman" w:hAnsi="Times New Roman" w:cs="Times New Roman"/>
          <w:b/>
          <w:sz w:val="28"/>
        </w:rPr>
        <w:t>Quản lí User</w:t>
      </w:r>
      <w:bookmarkEnd w:id="36"/>
    </w:p>
    <w:p w14:paraId="748AF6D5" w14:textId="77777777" w:rsidR="00EB0C16" w:rsidRPr="00EB0C16" w:rsidRDefault="00EB0C16" w:rsidP="00FD1BD5">
      <w:pPr>
        <w:pStyle w:val="ListParagraph"/>
        <w:numPr>
          <w:ilvl w:val="0"/>
          <w:numId w:val="33"/>
        </w:numPr>
        <w:spacing w:line="360" w:lineRule="auto"/>
        <w:rPr>
          <w:rFonts w:ascii="Times New Roman" w:hAnsi="Times New Roman" w:cs="Times New Roman"/>
          <w:sz w:val="28"/>
        </w:rPr>
      </w:pPr>
      <w:r w:rsidRPr="00EB0C16">
        <w:rPr>
          <w:rFonts w:ascii="Times New Roman" w:hAnsi="Times New Roman" w:cs="Times New Roman"/>
          <w:sz w:val="28"/>
        </w:rPr>
        <w:t>Cho phép Admin quản lý, thêm mới, chỉnh sửa, xem chi tiết, xóa các User.</w:t>
      </w:r>
    </w:p>
    <w:p w14:paraId="122C2C70" w14:textId="77777777" w:rsidR="00EB0C16" w:rsidRPr="00EB0C16" w:rsidRDefault="00EB0C16" w:rsidP="00EB0C16">
      <w:pPr>
        <w:pStyle w:val="ListParagraph"/>
        <w:ind w:left="450"/>
        <w:rPr>
          <w:rFonts w:ascii="Times New Roman" w:hAnsi="Times New Roman" w:cs="Times New Roman"/>
          <w:b/>
          <w:sz w:val="28"/>
        </w:rPr>
      </w:pPr>
      <w:r w:rsidRPr="00EB0C16">
        <w:rPr>
          <w:rFonts w:ascii="Times New Roman" w:hAnsi="Times New Roman" w:cs="Times New Roman"/>
          <w:b/>
          <w:noProof/>
          <w:sz w:val="28"/>
        </w:rPr>
        <w:drawing>
          <wp:anchor distT="0" distB="0" distL="114300" distR="114300" simplePos="0" relativeHeight="251720704" behindDoc="0" locked="0" layoutInCell="1" allowOverlap="1" wp14:anchorId="1834ED5B" wp14:editId="41827F32">
            <wp:simplePos x="0" y="0"/>
            <wp:positionH relativeFrom="margin">
              <wp:align>right</wp:align>
            </wp:positionH>
            <wp:positionV relativeFrom="paragraph">
              <wp:posOffset>217805</wp:posOffset>
            </wp:positionV>
            <wp:extent cx="5638800" cy="20599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38800" cy="2059940"/>
                    </a:xfrm>
                    <a:prstGeom prst="rect">
                      <a:avLst/>
                    </a:prstGeom>
                  </pic:spPr>
                </pic:pic>
              </a:graphicData>
            </a:graphic>
            <wp14:sizeRelH relativeFrom="page">
              <wp14:pctWidth>0</wp14:pctWidth>
            </wp14:sizeRelH>
            <wp14:sizeRelV relativeFrom="page">
              <wp14:pctHeight>0</wp14:pctHeight>
            </wp14:sizeRelV>
          </wp:anchor>
        </w:drawing>
      </w:r>
    </w:p>
    <w:p w14:paraId="43B17D42" w14:textId="77777777" w:rsidR="00130740" w:rsidRPr="002B49E8" w:rsidRDefault="00130740" w:rsidP="00FD1BD5">
      <w:pPr>
        <w:pStyle w:val="ListParagraph"/>
        <w:spacing w:line="360" w:lineRule="auto"/>
        <w:rPr>
          <w:rFonts w:ascii="Times New Roman" w:hAnsi="Times New Roman" w:cs="Times New Roman"/>
          <w:b/>
          <w:sz w:val="28"/>
        </w:rPr>
      </w:pPr>
    </w:p>
    <w:p w14:paraId="0B1F2C24" w14:textId="3B1DE829" w:rsidR="00F14B5B" w:rsidRDefault="00EB0C16" w:rsidP="00FD1BD5">
      <w:pPr>
        <w:spacing w:line="360" w:lineRule="auto"/>
        <w:rPr>
          <w:rFonts w:ascii="Times New Roman" w:hAnsi="Times New Roman" w:cs="Times New Roman"/>
          <w:sz w:val="28"/>
        </w:rPr>
      </w:pPr>
      <w:r>
        <w:rPr>
          <w:rFonts w:ascii="Times New Roman" w:hAnsi="Times New Roman" w:cs="Times New Roman"/>
          <w:sz w:val="28"/>
        </w:rPr>
        <w:t>+ Tạo mới: Chọn Create New để thêm thành viên. Điền đầy đủ các thông tin sau đó chọn Create để tạo.</w:t>
      </w:r>
    </w:p>
    <w:p w14:paraId="056043F7" w14:textId="11EB3FC9" w:rsidR="000A02BD" w:rsidRDefault="000A02BD" w:rsidP="00FD1BD5">
      <w:pPr>
        <w:spacing w:line="360" w:lineRule="auto"/>
        <w:rPr>
          <w:rFonts w:ascii="Times New Roman" w:hAnsi="Times New Roman" w:cs="Times New Roman"/>
          <w:sz w:val="28"/>
        </w:rPr>
      </w:pPr>
      <w:r w:rsidRPr="000A02BD">
        <w:rPr>
          <w:rFonts w:ascii="Times New Roman" w:hAnsi="Times New Roman" w:cs="Times New Roman"/>
          <w:noProof/>
          <w:sz w:val="28"/>
        </w:rPr>
        <w:drawing>
          <wp:inline distT="0" distB="0" distL="0" distR="0" wp14:anchorId="08FACCCD" wp14:editId="38CE3824">
            <wp:extent cx="5943600" cy="2581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81910"/>
                    </a:xfrm>
                    <a:prstGeom prst="rect">
                      <a:avLst/>
                    </a:prstGeom>
                  </pic:spPr>
                </pic:pic>
              </a:graphicData>
            </a:graphic>
          </wp:inline>
        </w:drawing>
      </w:r>
    </w:p>
    <w:p w14:paraId="45ED086A" w14:textId="77777777" w:rsidR="00EB0C16" w:rsidRPr="002B49E8" w:rsidRDefault="00EB0C16" w:rsidP="00F14B5B">
      <w:pPr>
        <w:rPr>
          <w:rFonts w:ascii="Times New Roman" w:hAnsi="Times New Roman" w:cs="Times New Roman"/>
          <w:sz w:val="28"/>
        </w:rPr>
      </w:pPr>
    </w:p>
    <w:p w14:paraId="3168B236" w14:textId="77777777" w:rsidR="00F14B5B" w:rsidRDefault="0074285E" w:rsidP="00FD1BD5">
      <w:pPr>
        <w:spacing w:line="360" w:lineRule="auto"/>
        <w:rPr>
          <w:rFonts w:ascii="Times New Roman" w:hAnsi="Times New Roman" w:cs="Times New Roman"/>
          <w:sz w:val="28"/>
        </w:rPr>
      </w:pPr>
      <w:r>
        <w:rPr>
          <w:rFonts w:ascii="Times New Roman" w:hAnsi="Times New Roman" w:cs="Times New Roman"/>
          <w:sz w:val="28"/>
        </w:rPr>
        <w:t>+ Chỉnh sửa: Có thể chỉnh sửa các thông tin của thành viên. Sau đó chọn Save để lưu lại.</w:t>
      </w:r>
    </w:p>
    <w:p w14:paraId="18898415" w14:textId="77777777" w:rsidR="0074285E" w:rsidRPr="00EB0C16" w:rsidRDefault="0074285E" w:rsidP="00F14B5B">
      <w:pPr>
        <w:rPr>
          <w:rFonts w:ascii="Times New Roman" w:hAnsi="Times New Roman" w:cs="Times New Roman"/>
          <w:sz w:val="28"/>
        </w:rPr>
      </w:pPr>
      <w:r w:rsidRPr="0074285E">
        <w:rPr>
          <w:rFonts w:ascii="Times New Roman" w:hAnsi="Times New Roman" w:cs="Times New Roman"/>
          <w:noProof/>
          <w:sz w:val="28"/>
        </w:rPr>
        <w:lastRenderedPageBreak/>
        <w:drawing>
          <wp:anchor distT="0" distB="0" distL="114300" distR="114300" simplePos="0" relativeHeight="251722752" behindDoc="0" locked="0" layoutInCell="1" allowOverlap="1" wp14:anchorId="1014EBA8" wp14:editId="0DA150BE">
            <wp:simplePos x="0" y="0"/>
            <wp:positionH relativeFrom="margin">
              <wp:posOffset>408940</wp:posOffset>
            </wp:positionH>
            <wp:positionV relativeFrom="paragraph">
              <wp:posOffset>209550</wp:posOffset>
            </wp:positionV>
            <wp:extent cx="5534025" cy="3061335"/>
            <wp:effectExtent l="0" t="0" r="9525"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34025" cy="3061335"/>
                    </a:xfrm>
                    <a:prstGeom prst="rect">
                      <a:avLst/>
                    </a:prstGeom>
                  </pic:spPr>
                </pic:pic>
              </a:graphicData>
            </a:graphic>
            <wp14:sizeRelH relativeFrom="page">
              <wp14:pctWidth>0</wp14:pctWidth>
            </wp14:sizeRelH>
            <wp14:sizeRelV relativeFrom="page">
              <wp14:pctHeight>0</wp14:pctHeight>
            </wp14:sizeRelV>
          </wp:anchor>
        </w:drawing>
      </w:r>
    </w:p>
    <w:p w14:paraId="6E9CD186" w14:textId="77777777" w:rsidR="00577AE5" w:rsidRDefault="00577AE5" w:rsidP="00F14B5B">
      <w:pPr>
        <w:rPr>
          <w:rFonts w:ascii="Times New Roman" w:hAnsi="Times New Roman" w:cs="Times New Roman"/>
        </w:rPr>
      </w:pPr>
    </w:p>
    <w:p w14:paraId="111EEEDA" w14:textId="77777777" w:rsidR="0074285E" w:rsidRDefault="0074285E" w:rsidP="00F14B5B">
      <w:pPr>
        <w:rPr>
          <w:rFonts w:ascii="Times New Roman" w:hAnsi="Times New Roman" w:cs="Times New Roman"/>
          <w:sz w:val="28"/>
        </w:rPr>
      </w:pPr>
      <w:r w:rsidRPr="0074285E">
        <w:rPr>
          <w:rFonts w:ascii="Times New Roman" w:hAnsi="Times New Roman" w:cs="Times New Roman"/>
          <w:noProof/>
          <w:sz w:val="28"/>
        </w:rPr>
        <w:drawing>
          <wp:anchor distT="0" distB="0" distL="114300" distR="114300" simplePos="0" relativeHeight="251723776" behindDoc="0" locked="0" layoutInCell="1" allowOverlap="1" wp14:anchorId="00A35228" wp14:editId="149386CD">
            <wp:simplePos x="0" y="0"/>
            <wp:positionH relativeFrom="margin">
              <wp:posOffset>419100</wp:posOffset>
            </wp:positionH>
            <wp:positionV relativeFrom="paragraph">
              <wp:posOffset>467995</wp:posOffset>
            </wp:positionV>
            <wp:extent cx="5524500" cy="24669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245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Xem chi tiết:</w:t>
      </w:r>
    </w:p>
    <w:p w14:paraId="6ABDEDB2" w14:textId="77777777" w:rsidR="0074285E" w:rsidRDefault="0074285E" w:rsidP="00F14B5B">
      <w:pPr>
        <w:rPr>
          <w:rFonts w:ascii="Times New Roman" w:hAnsi="Times New Roman" w:cs="Times New Roman"/>
          <w:sz w:val="28"/>
        </w:rPr>
      </w:pPr>
    </w:p>
    <w:p w14:paraId="1354B0F7" w14:textId="77777777" w:rsidR="000C51AF" w:rsidRDefault="0074285E" w:rsidP="00F14B5B">
      <w:pPr>
        <w:rPr>
          <w:rFonts w:ascii="Times New Roman" w:hAnsi="Times New Roman" w:cs="Times New Roman"/>
          <w:sz w:val="28"/>
        </w:rPr>
      </w:pPr>
      <w:r w:rsidRPr="0074285E">
        <w:rPr>
          <w:rFonts w:ascii="Times New Roman" w:hAnsi="Times New Roman" w:cs="Times New Roman"/>
          <w:noProof/>
          <w:sz w:val="28"/>
        </w:rPr>
        <w:lastRenderedPageBreak/>
        <w:drawing>
          <wp:anchor distT="0" distB="0" distL="114300" distR="114300" simplePos="0" relativeHeight="251724800" behindDoc="0" locked="0" layoutInCell="1" allowOverlap="1" wp14:anchorId="7AA717C6" wp14:editId="77480033">
            <wp:simplePos x="0" y="0"/>
            <wp:positionH relativeFrom="margin">
              <wp:align>right</wp:align>
            </wp:positionH>
            <wp:positionV relativeFrom="paragraph">
              <wp:posOffset>457200</wp:posOffset>
            </wp:positionV>
            <wp:extent cx="5467350" cy="29337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67350" cy="29337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 Xóa: </w:t>
      </w:r>
    </w:p>
    <w:p w14:paraId="3315AB67" w14:textId="77777777" w:rsidR="000C51AF" w:rsidRPr="000C51AF" w:rsidRDefault="000C51AF" w:rsidP="00FD1BD5">
      <w:pPr>
        <w:spacing w:line="360" w:lineRule="auto"/>
        <w:rPr>
          <w:rFonts w:ascii="Times New Roman" w:hAnsi="Times New Roman" w:cs="Times New Roman"/>
          <w:sz w:val="28"/>
        </w:rPr>
      </w:pPr>
    </w:p>
    <w:p w14:paraId="615D66AF" w14:textId="77777777" w:rsidR="00125A88" w:rsidRDefault="00125A88" w:rsidP="00316330">
      <w:pPr>
        <w:pStyle w:val="ListParagraph"/>
        <w:numPr>
          <w:ilvl w:val="0"/>
          <w:numId w:val="41"/>
        </w:numPr>
        <w:spacing w:line="360" w:lineRule="auto"/>
        <w:outlineLvl w:val="2"/>
        <w:rPr>
          <w:rFonts w:ascii="Times New Roman" w:hAnsi="Times New Roman" w:cs="Times New Roman"/>
          <w:b/>
          <w:sz w:val="28"/>
        </w:rPr>
      </w:pPr>
      <w:bookmarkStart w:id="37" w:name="_Toc122441617"/>
      <w:r w:rsidRPr="00125A88">
        <w:rPr>
          <w:rFonts w:ascii="Times New Roman" w:hAnsi="Times New Roman" w:cs="Times New Roman"/>
          <w:b/>
          <w:noProof/>
          <w:sz w:val="28"/>
        </w:rPr>
        <w:drawing>
          <wp:anchor distT="0" distB="0" distL="114300" distR="114300" simplePos="0" relativeHeight="251734016" behindDoc="0" locked="0" layoutInCell="1" allowOverlap="1" wp14:anchorId="203C911A" wp14:editId="4E974D90">
            <wp:simplePos x="0" y="0"/>
            <wp:positionH relativeFrom="margin">
              <wp:align>right</wp:align>
            </wp:positionH>
            <wp:positionV relativeFrom="paragraph">
              <wp:posOffset>487045</wp:posOffset>
            </wp:positionV>
            <wp:extent cx="5715000" cy="2438400"/>
            <wp:effectExtent l="0" t="0" r="0" b="0"/>
            <wp:wrapTopAndBottom/>
            <wp:docPr id="538301" name="Picture 53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15000" cy="2438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rPr>
        <w:t>Xem thông tin tài khoản.</w:t>
      </w:r>
      <w:bookmarkEnd w:id="37"/>
    </w:p>
    <w:p w14:paraId="5739205D" w14:textId="77777777" w:rsidR="00125A88" w:rsidRDefault="00125A88" w:rsidP="00125A88">
      <w:pPr>
        <w:pStyle w:val="ListParagraph"/>
        <w:spacing w:line="360" w:lineRule="auto"/>
        <w:ind w:left="360"/>
        <w:rPr>
          <w:rFonts w:ascii="Times New Roman" w:hAnsi="Times New Roman" w:cs="Times New Roman"/>
          <w:b/>
          <w:sz w:val="28"/>
        </w:rPr>
      </w:pPr>
    </w:p>
    <w:p w14:paraId="459B72FD" w14:textId="77777777" w:rsidR="000C51AF" w:rsidRDefault="000C51AF" w:rsidP="00316330">
      <w:pPr>
        <w:pStyle w:val="ListParagraph"/>
        <w:numPr>
          <w:ilvl w:val="0"/>
          <w:numId w:val="41"/>
        </w:numPr>
        <w:spacing w:line="360" w:lineRule="auto"/>
        <w:outlineLvl w:val="2"/>
        <w:rPr>
          <w:rFonts w:ascii="Times New Roman" w:hAnsi="Times New Roman" w:cs="Times New Roman"/>
          <w:b/>
          <w:sz w:val="28"/>
        </w:rPr>
      </w:pPr>
      <w:bookmarkStart w:id="38" w:name="_Toc122441618"/>
      <w:r w:rsidRPr="000C51AF">
        <w:rPr>
          <w:rFonts w:ascii="Times New Roman" w:hAnsi="Times New Roman" w:cs="Times New Roman"/>
          <w:b/>
          <w:sz w:val="28"/>
        </w:rPr>
        <w:t>About.</w:t>
      </w:r>
      <w:bookmarkEnd w:id="38"/>
    </w:p>
    <w:p w14:paraId="779740A1" w14:textId="77777777" w:rsidR="000C51AF" w:rsidRDefault="000C51AF" w:rsidP="00FD1BD5">
      <w:pPr>
        <w:pStyle w:val="ListParagraph"/>
        <w:numPr>
          <w:ilvl w:val="0"/>
          <w:numId w:val="33"/>
        </w:numPr>
        <w:spacing w:line="360" w:lineRule="auto"/>
        <w:rPr>
          <w:rFonts w:ascii="Times New Roman" w:hAnsi="Times New Roman" w:cs="Times New Roman"/>
          <w:sz w:val="28"/>
        </w:rPr>
      </w:pPr>
      <w:r w:rsidRPr="000C51AF">
        <w:rPr>
          <w:rFonts w:ascii="Times New Roman" w:hAnsi="Times New Roman" w:cs="Times New Roman"/>
          <w:sz w:val="28"/>
        </w:rPr>
        <w:t>Giới thiệu sơ lược về shop.</w:t>
      </w:r>
    </w:p>
    <w:p w14:paraId="00974FD6" w14:textId="77777777" w:rsidR="000C51AF" w:rsidRPr="000C51AF" w:rsidRDefault="000C51AF" w:rsidP="000C51AF">
      <w:pPr>
        <w:pStyle w:val="ListParagraph"/>
        <w:rPr>
          <w:rFonts w:ascii="Times New Roman" w:hAnsi="Times New Roman" w:cs="Times New Roman"/>
          <w:sz w:val="28"/>
        </w:rPr>
      </w:pPr>
      <w:r w:rsidRPr="000C51AF">
        <w:rPr>
          <w:rFonts w:ascii="Times New Roman" w:hAnsi="Times New Roman" w:cs="Times New Roman"/>
          <w:noProof/>
          <w:sz w:val="28"/>
        </w:rPr>
        <w:lastRenderedPageBreak/>
        <w:drawing>
          <wp:anchor distT="0" distB="0" distL="114300" distR="114300" simplePos="0" relativeHeight="251725824" behindDoc="0" locked="0" layoutInCell="1" allowOverlap="1" wp14:anchorId="1D877338" wp14:editId="705BE004">
            <wp:simplePos x="0" y="0"/>
            <wp:positionH relativeFrom="margin">
              <wp:align>right</wp:align>
            </wp:positionH>
            <wp:positionV relativeFrom="paragraph">
              <wp:posOffset>217805</wp:posOffset>
            </wp:positionV>
            <wp:extent cx="5600700" cy="3076575"/>
            <wp:effectExtent l="0" t="0" r="0"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00700" cy="3076575"/>
                    </a:xfrm>
                    <a:prstGeom prst="rect">
                      <a:avLst/>
                    </a:prstGeom>
                  </pic:spPr>
                </pic:pic>
              </a:graphicData>
            </a:graphic>
            <wp14:sizeRelH relativeFrom="page">
              <wp14:pctWidth>0</wp14:pctWidth>
            </wp14:sizeRelH>
            <wp14:sizeRelV relativeFrom="page">
              <wp14:pctHeight>0</wp14:pctHeight>
            </wp14:sizeRelV>
          </wp:anchor>
        </w:drawing>
      </w:r>
    </w:p>
    <w:p w14:paraId="47DE7538" w14:textId="77777777" w:rsidR="000C51AF" w:rsidRPr="000C51AF" w:rsidRDefault="000C51AF" w:rsidP="000C51AF">
      <w:pPr>
        <w:rPr>
          <w:rFonts w:ascii="Times New Roman" w:hAnsi="Times New Roman" w:cs="Times New Roman"/>
          <w:sz w:val="28"/>
        </w:rPr>
      </w:pPr>
    </w:p>
    <w:p w14:paraId="3C43D331" w14:textId="77777777" w:rsidR="000C51AF" w:rsidRPr="000C51AF" w:rsidRDefault="000C51AF" w:rsidP="000C51AF">
      <w:pPr>
        <w:rPr>
          <w:rFonts w:ascii="Times New Roman" w:hAnsi="Times New Roman" w:cs="Times New Roman"/>
          <w:sz w:val="28"/>
        </w:rPr>
      </w:pPr>
    </w:p>
    <w:p w14:paraId="1109C8AF" w14:textId="77777777" w:rsidR="000C51AF" w:rsidRPr="000C51AF" w:rsidRDefault="000C51AF" w:rsidP="00316330">
      <w:pPr>
        <w:pStyle w:val="ListParagraph"/>
        <w:numPr>
          <w:ilvl w:val="0"/>
          <w:numId w:val="41"/>
        </w:numPr>
        <w:spacing w:line="360" w:lineRule="auto"/>
        <w:outlineLvl w:val="2"/>
        <w:rPr>
          <w:rFonts w:ascii="Times New Roman" w:hAnsi="Times New Roman" w:cs="Times New Roman"/>
          <w:b/>
          <w:sz w:val="28"/>
        </w:rPr>
      </w:pPr>
      <w:bookmarkStart w:id="39" w:name="_Toc122441619"/>
      <w:r w:rsidRPr="000C51AF">
        <w:rPr>
          <w:rFonts w:ascii="Times New Roman" w:hAnsi="Times New Roman" w:cs="Times New Roman"/>
          <w:b/>
          <w:sz w:val="28"/>
        </w:rPr>
        <w:t>Shop</w:t>
      </w:r>
      <w:bookmarkEnd w:id="39"/>
    </w:p>
    <w:p w14:paraId="3F6498CC" w14:textId="77777777" w:rsidR="000C51AF" w:rsidRDefault="000C51AF" w:rsidP="00FD1BD5">
      <w:pPr>
        <w:pStyle w:val="ListParagraph"/>
        <w:numPr>
          <w:ilvl w:val="0"/>
          <w:numId w:val="33"/>
        </w:numPr>
        <w:spacing w:line="360" w:lineRule="auto"/>
        <w:rPr>
          <w:rFonts w:ascii="Times New Roman" w:hAnsi="Times New Roman" w:cs="Times New Roman"/>
          <w:sz w:val="28"/>
        </w:rPr>
      </w:pPr>
      <w:r>
        <w:rPr>
          <w:rFonts w:ascii="Times New Roman" w:hAnsi="Times New Roman" w:cs="Times New Roman"/>
          <w:sz w:val="28"/>
        </w:rPr>
        <w:t>Người dùng chọn các loại đồ ăn thức uống hoặc combo theo ý thích.</w:t>
      </w:r>
    </w:p>
    <w:p w14:paraId="11469EEE" w14:textId="77777777" w:rsidR="000C51AF" w:rsidRPr="000C51AF" w:rsidRDefault="000C51AF" w:rsidP="000C51AF">
      <w:pPr>
        <w:pStyle w:val="ListParagraph"/>
        <w:rPr>
          <w:rFonts w:ascii="Times New Roman" w:hAnsi="Times New Roman" w:cs="Times New Roman"/>
          <w:sz w:val="28"/>
        </w:rPr>
      </w:pPr>
      <w:r w:rsidRPr="000C51AF">
        <w:rPr>
          <w:rFonts w:ascii="Times New Roman" w:hAnsi="Times New Roman" w:cs="Times New Roman"/>
          <w:noProof/>
          <w:sz w:val="28"/>
        </w:rPr>
        <w:drawing>
          <wp:anchor distT="0" distB="0" distL="114300" distR="114300" simplePos="0" relativeHeight="251726848" behindDoc="0" locked="0" layoutInCell="1" allowOverlap="1" wp14:anchorId="0FADEDE5" wp14:editId="1E8C2829">
            <wp:simplePos x="0" y="0"/>
            <wp:positionH relativeFrom="margin">
              <wp:align>right</wp:align>
            </wp:positionH>
            <wp:positionV relativeFrom="paragraph">
              <wp:posOffset>320675</wp:posOffset>
            </wp:positionV>
            <wp:extent cx="5581650" cy="2479040"/>
            <wp:effectExtent l="0" t="0" r="0" b="0"/>
            <wp:wrapTopAndBottom/>
            <wp:docPr id="538246" name="Picture 53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81650" cy="2479040"/>
                    </a:xfrm>
                    <a:prstGeom prst="rect">
                      <a:avLst/>
                    </a:prstGeom>
                  </pic:spPr>
                </pic:pic>
              </a:graphicData>
            </a:graphic>
            <wp14:sizeRelH relativeFrom="page">
              <wp14:pctWidth>0</wp14:pctWidth>
            </wp14:sizeRelH>
            <wp14:sizeRelV relativeFrom="page">
              <wp14:pctHeight>0</wp14:pctHeight>
            </wp14:sizeRelV>
          </wp:anchor>
        </w:drawing>
      </w:r>
    </w:p>
    <w:p w14:paraId="5D4BDB9D" w14:textId="77777777" w:rsidR="000C51AF" w:rsidRPr="000C51AF" w:rsidRDefault="000C51AF" w:rsidP="000C51AF">
      <w:pPr>
        <w:rPr>
          <w:rFonts w:ascii="Times New Roman" w:hAnsi="Times New Roman" w:cs="Times New Roman"/>
          <w:sz w:val="28"/>
        </w:rPr>
      </w:pPr>
    </w:p>
    <w:p w14:paraId="4234F6FE" w14:textId="77777777" w:rsidR="000C51AF" w:rsidRPr="000C51AF" w:rsidRDefault="000C51AF" w:rsidP="00FD1BD5">
      <w:pPr>
        <w:spacing w:line="360" w:lineRule="auto"/>
        <w:rPr>
          <w:rFonts w:ascii="Times New Roman" w:hAnsi="Times New Roman" w:cs="Times New Roman"/>
          <w:sz w:val="28"/>
        </w:rPr>
      </w:pPr>
    </w:p>
    <w:p w14:paraId="04F449C4" w14:textId="77777777" w:rsidR="000C51AF" w:rsidRDefault="000C51AF" w:rsidP="00316330">
      <w:pPr>
        <w:pStyle w:val="ListParagraph"/>
        <w:numPr>
          <w:ilvl w:val="0"/>
          <w:numId w:val="41"/>
        </w:numPr>
        <w:spacing w:line="360" w:lineRule="auto"/>
        <w:outlineLvl w:val="2"/>
        <w:rPr>
          <w:rFonts w:ascii="Times New Roman" w:hAnsi="Times New Roman" w:cs="Times New Roman"/>
          <w:b/>
          <w:sz w:val="28"/>
        </w:rPr>
      </w:pPr>
      <w:bookmarkStart w:id="40" w:name="_Toc122441620"/>
      <w:r w:rsidRPr="000C51AF">
        <w:rPr>
          <w:rFonts w:ascii="Times New Roman" w:hAnsi="Times New Roman" w:cs="Times New Roman"/>
          <w:b/>
          <w:sz w:val="28"/>
        </w:rPr>
        <w:lastRenderedPageBreak/>
        <w:t>Contact.</w:t>
      </w:r>
      <w:bookmarkEnd w:id="40"/>
    </w:p>
    <w:p w14:paraId="2ABE8F5D" w14:textId="77777777" w:rsidR="000C51AF" w:rsidRDefault="000C51AF" w:rsidP="00FD1BD5">
      <w:pPr>
        <w:pStyle w:val="ListParagraph"/>
        <w:numPr>
          <w:ilvl w:val="0"/>
          <w:numId w:val="33"/>
        </w:numPr>
        <w:spacing w:line="360" w:lineRule="auto"/>
        <w:rPr>
          <w:rFonts w:ascii="Times New Roman" w:hAnsi="Times New Roman" w:cs="Times New Roman"/>
          <w:sz w:val="28"/>
        </w:rPr>
      </w:pPr>
      <w:r>
        <w:rPr>
          <w:rFonts w:ascii="Times New Roman" w:hAnsi="Times New Roman" w:cs="Times New Roman"/>
          <w:sz w:val="28"/>
        </w:rPr>
        <w:t xml:space="preserve">Người dùng có thể liên hệ với shop qua các thông tin bên dưới. </w:t>
      </w:r>
    </w:p>
    <w:p w14:paraId="6B8EAE3C" w14:textId="77777777" w:rsidR="00FD1BD5" w:rsidRPr="00001A3E" w:rsidRDefault="000C51AF" w:rsidP="008812BF">
      <w:pPr>
        <w:pStyle w:val="ListParagraph"/>
        <w:rPr>
          <w:rFonts w:ascii="Times New Roman" w:hAnsi="Times New Roman" w:cs="Times New Roman"/>
          <w:sz w:val="28"/>
        </w:rPr>
      </w:pPr>
      <w:r w:rsidRPr="000C51AF">
        <w:rPr>
          <w:rFonts w:ascii="Times New Roman" w:hAnsi="Times New Roman" w:cs="Times New Roman"/>
          <w:noProof/>
          <w:sz w:val="28"/>
        </w:rPr>
        <w:drawing>
          <wp:anchor distT="0" distB="0" distL="114300" distR="114300" simplePos="0" relativeHeight="251727872" behindDoc="0" locked="0" layoutInCell="1" allowOverlap="1" wp14:anchorId="01ED68B1" wp14:editId="0BD5FFD5">
            <wp:simplePos x="0" y="0"/>
            <wp:positionH relativeFrom="margin">
              <wp:align>right</wp:align>
            </wp:positionH>
            <wp:positionV relativeFrom="paragraph">
              <wp:posOffset>321310</wp:posOffset>
            </wp:positionV>
            <wp:extent cx="5572125" cy="2625725"/>
            <wp:effectExtent l="0" t="0" r="9525" b="3175"/>
            <wp:wrapTopAndBottom/>
            <wp:docPr id="538295" name="Picture 53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72125" cy="2625725"/>
                    </a:xfrm>
                    <a:prstGeom prst="rect">
                      <a:avLst/>
                    </a:prstGeom>
                  </pic:spPr>
                </pic:pic>
              </a:graphicData>
            </a:graphic>
            <wp14:sizeRelH relativeFrom="page">
              <wp14:pctWidth>0</wp14:pctWidth>
            </wp14:sizeRelH>
            <wp14:sizeRelV relativeFrom="page">
              <wp14:pctHeight>0</wp14:pctHeight>
            </wp14:sizeRelV>
          </wp:anchor>
        </w:drawing>
      </w:r>
    </w:p>
    <w:p w14:paraId="5BBF30A0" w14:textId="77777777" w:rsidR="00577AE5" w:rsidRPr="000C51AF" w:rsidRDefault="000C51AF" w:rsidP="00316330">
      <w:pPr>
        <w:pStyle w:val="ListParagraph"/>
        <w:numPr>
          <w:ilvl w:val="0"/>
          <w:numId w:val="41"/>
        </w:numPr>
        <w:spacing w:line="360" w:lineRule="auto"/>
        <w:outlineLvl w:val="2"/>
        <w:rPr>
          <w:rFonts w:ascii="Times New Roman" w:hAnsi="Times New Roman" w:cs="Times New Roman"/>
          <w:b/>
          <w:sz w:val="28"/>
        </w:rPr>
      </w:pPr>
      <w:r>
        <w:rPr>
          <w:rFonts w:ascii="Times New Roman" w:hAnsi="Times New Roman" w:cs="Times New Roman"/>
          <w:sz w:val="28"/>
        </w:rPr>
        <w:t xml:space="preserve"> </w:t>
      </w:r>
      <w:bookmarkStart w:id="41" w:name="_Toc122441621"/>
      <w:r w:rsidRPr="000C51AF">
        <w:rPr>
          <w:rFonts w:ascii="Times New Roman" w:hAnsi="Times New Roman" w:cs="Times New Roman"/>
          <w:b/>
          <w:sz w:val="28"/>
        </w:rPr>
        <w:t>Xem sản phẩm.</w:t>
      </w:r>
      <w:bookmarkEnd w:id="41"/>
    </w:p>
    <w:p w14:paraId="50B95BA4" w14:textId="77777777" w:rsidR="000C51AF" w:rsidRDefault="00001A3E" w:rsidP="00FD1BD5">
      <w:pPr>
        <w:pStyle w:val="ListParagraph"/>
        <w:numPr>
          <w:ilvl w:val="0"/>
          <w:numId w:val="33"/>
        </w:numPr>
        <w:spacing w:line="360" w:lineRule="auto"/>
        <w:rPr>
          <w:rFonts w:ascii="Times New Roman" w:hAnsi="Times New Roman" w:cs="Times New Roman"/>
          <w:sz w:val="28"/>
        </w:rPr>
      </w:pPr>
      <w:r w:rsidRPr="00001A3E">
        <w:rPr>
          <w:rFonts w:ascii="Times New Roman" w:hAnsi="Times New Roman" w:cs="Times New Roman"/>
          <w:noProof/>
          <w:sz w:val="28"/>
        </w:rPr>
        <w:drawing>
          <wp:anchor distT="0" distB="0" distL="114300" distR="114300" simplePos="0" relativeHeight="251728896" behindDoc="0" locked="0" layoutInCell="1" allowOverlap="1" wp14:anchorId="2BC44455" wp14:editId="237E32F5">
            <wp:simplePos x="0" y="0"/>
            <wp:positionH relativeFrom="margin">
              <wp:align>right</wp:align>
            </wp:positionH>
            <wp:positionV relativeFrom="paragraph">
              <wp:posOffset>655320</wp:posOffset>
            </wp:positionV>
            <wp:extent cx="5591175" cy="2713990"/>
            <wp:effectExtent l="0" t="0" r="9525" b="0"/>
            <wp:wrapTopAndBottom/>
            <wp:docPr id="538296" name="Picture 53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91175" cy="2713990"/>
                    </a:xfrm>
                    <a:prstGeom prst="rect">
                      <a:avLst/>
                    </a:prstGeom>
                  </pic:spPr>
                </pic:pic>
              </a:graphicData>
            </a:graphic>
            <wp14:sizeRelH relativeFrom="page">
              <wp14:pctWidth>0</wp14:pctWidth>
            </wp14:sizeRelH>
            <wp14:sizeRelV relativeFrom="page">
              <wp14:pctHeight>0</wp14:pctHeight>
            </wp14:sizeRelV>
          </wp:anchor>
        </w:drawing>
      </w:r>
      <w:r w:rsidR="000C51AF">
        <w:rPr>
          <w:rFonts w:ascii="Times New Roman" w:hAnsi="Times New Roman" w:cs="Times New Roman"/>
          <w:sz w:val="28"/>
        </w:rPr>
        <w:t>Người dùng có thể xem các sản phẩm củ</w:t>
      </w:r>
      <w:r w:rsidR="00FD1BD5">
        <w:rPr>
          <w:rFonts w:ascii="Times New Roman" w:hAnsi="Times New Roman" w:cs="Times New Roman"/>
          <w:sz w:val="28"/>
        </w:rPr>
        <w:t>a shop và có thể xem chi tiết 1 sản phẩm nào đó.</w:t>
      </w:r>
    </w:p>
    <w:p w14:paraId="71FD8388" w14:textId="179B28B1" w:rsidR="00001A3E" w:rsidRDefault="00001A3E" w:rsidP="00001A3E">
      <w:pPr>
        <w:pStyle w:val="ListParagraph"/>
        <w:spacing w:line="360" w:lineRule="auto"/>
        <w:rPr>
          <w:rFonts w:ascii="Times New Roman" w:hAnsi="Times New Roman" w:cs="Times New Roman"/>
          <w:sz w:val="28"/>
        </w:rPr>
      </w:pPr>
    </w:p>
    <w:p w14:paraId="3674DCD4" w14:textId="2BB50FAC" w:rsidR="000A02BD" w:rsidRDefault="00316330" w:rsidP="000A02BD">
      <w:pPr>
        <w:pStyle w:val="ListParagraph"/>
        <w:numPr>
          <w:ilvl w:val="0"/>
          <w:numId w:val="33"/>
        </w:numPr>
        <w:spacing w:line="360" w:lineRule="auto"/>
        <w:rPr>
          <w:rFonts w:ascii="Times New Roman" w:hAnsi="Times New Roman" w:cs="Times New Roman"/>
          <w:sz w:val="28"/>
        </w:rPr>
      </w:pPr>
      <w:r>
        <w:rPr>
          <w:rFonts w:ascii="Times New Roman" w:hAnsi="Times New Roman" w:cs="Times New Roman"/>
          <w:sz w:val="28"/>
        </w:rPr>
        <w:t>Tìm kiếm và sắp xếp</w:t>
      </w:r>
      <w:r w:rsidR="000A02BD">
        <w:rPr>
          <w:rFonts w:ascii="Times New Roman" w:hAnsi="Times New Roman" w:cs="Times New Roman"/>
          <w:sz w:val="28"/>
        </w:rPr>
        <w:t xml:space="preserve"> </w:t>
      </w:r>
      <w:r>
        <w:rPr>
          <w:rFonts w:ascii="Times New Roman" w:hAnsi="Times New Roman" w:cs="Times New Roman"/>
          <w:sz w:val="28"/>
        </w:rPr>
        <w:t>sản phẩm theo giá</w:t>
      </w:r>
    </w:p>
    <w:p w14:paraId="63828A65" w14:textId="77777777" w:rsidR="000A02BD" w:rsidRPr="000A02BD" w:rsidRDefault="000A02BD" w:rsidP="000A02BD">
      <w:pPr>
        <w:pStyle w:val="ListParagraph"/>
        <w:rPr>
          <w:rFonts w:ascii="Times New Roman" w:hAnsi="Times New Roman" w:cs="Times New Roman"/>
          <w:sz w:val="28"/>
        </w:rPr>
      </w:pPr>
    </w:p>
    <w:p w14:paraId="71B5B8E1" w14:textId="3E68E901" w:rsidR="000A02BD" w:rsidRDefault="000A02BD" w:rsidP="000A02BD">
      <w:pPr>
        <w:pStyle w:val="ListParagraph"/>
        <w:spacing w:line="360" w:lineRule="auto"/>
        <w:rPr>
          <w:rFonts w:ascii="Times New Roman" w:hAnsi="Times New Roman" w:cs="Times New Roman"/>
          <w:sz w:val="28"/>
        </w:rPr>
      </w:pPr>
      <w:r w:rsidRPr="000A02BD">
        <w:rPr>
          <w:rFonts w:ascii="Times New Roman" w:hAnsi="Times New Roman" w:cs="Times New Roman"/>
          <w:noProof/>
          <w:sz w:val="28"/>
        </w:rPr>
        <w:lastRenderedPageBreak/>
        <w:drawing>
          <wp:inline distT="0" distB="0" distL="0" distR="0" wp14:anchorId="59BF9731" wp14:editId="4A44C827">
            <wp:extent cx="5943600" cy="2620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20010"/>
                    </a:xfrm>
                    <a:prstGeom prst="rect">
                      <a:avLst/>
                    </a:prstGeom>
                  </pic:spPr>
                </pic:pic>
              </a:graphicData>
            </a:graphic>
          </wp:inline>
        </w:drawing>
      </w:r>
    </w:p>
    <w:p w14:paraId="1D2F82B6" w14:textId="77777777" w:rsidR="000A02BD" w:rsidRPr="000A02BD" w:rsidRDefault="000A02BD" w:rsidP="000A02BD">
      <w:pPr>
        <w:pStyle w:val="ListParagraph"/>
        <w:rPr>
          <w:rFonts w:ascii="Times New Roman" w:hAnsi="Times New Roman" w:cs="Times New Roman"/>
          <w:sz w:val="28"/>
        </w:rPr>
      </w:pPr>
    </w:p>
    <w:p w14:paraId="21D90207" w14:textId="3D4F8844" w:rsidR="000A02BD" w:rsidRDefault="000A02BD" w:rsidP="000A02BD">
      <w:pPr>
        <w:pStyle w:val="ListParagraph"/>
        <w:spacing w:line="360" w:lineRule="auto"/>
        <w:rPr>
          <w:rFonts w:ascii="Times New Roman" w:hAnsi="Times New Roman" w:cs="Times New Roman"/>
          <w:sz w:val="28"/>
        </w:rPr>
      </w:pPr>
    </w:p>
    <w:p w14:paraId="25ABFA42" w14:textId="77777777" w:rsidR="00001A3E" w:rsidRPr="00001A3E" w:rsidRDefault="00001A3E" w:rsidP="00001A3E">
      <w:pPr>
        <w:pStyle w:val="ListParagraph"/>
        <w:numPr>
          <w:ilvl w:val="0"/>
          <w:numId w:val="33"/>
        </w:numPr>
      </w:pPr>
      <w:r w:rsidRPr="00001A3E">
        <w:rPr>
          <w:noProof/>
        </w:rPr>
        <w:drawing>
          <wp:anchor distT="0" distB="0" distL="114300" distR="114300" simplePos="0" relativeHeight="251729920" behindDoc="0" locked="0" layoutInCell="1" allowOverlap="1" wp14:anchorId="3B75B38A" wp14:editId="2D757EC0">
            <wp:simplePos x="0" y="0"/>
            <wp:positionH relativeFrom="margin">
              <wp:align>right</wp:align>
            </wp:positionH>
            <wp:positionV relativeFrom="paragraph">
              <wp:posOffset>430530</wp:posOffset>
            </wp:positionV>
            <wp:extent cx="5943600" cy="2884805"/>
            <wp:effectExtent l="0" t="0" r="0" b="0"/>
            <wp:wrapTopAndBottom/>
            <wp:docPr id="538297" name="Picture 53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Sử dụng chức năng thêm vào giỏ để cho sản phẩm vào giỏ hàng.</w:t>
      </w:r>
    </w:p>
    <w:p w14:paraId="51AC8793" w14:textId="77777777" w:rsidR="00001A3E" w:rsidRDefault="00001A3E" w:rsidP="00001A3E">
      <w:pPr>
        <w:ind w:firstLine="720"/>
      </w:pPr>
    </w:p>
    <w:p w14:paraId="62D9E4D2" w14:textId="77777777" w:rsidR="00125A88" w:rsidRPr="00125A88" w:rsidRDefault="00001A3E" w:rsidP="00316330">
      <w:pPr>
        <w:pStyle w:val="ListParagraph"/>
        <w:numPr>
          <w:ilvl w:val="0"/>
          <w:numId w:val="41"/>
        </w:numPr>
        <w:outlineLvl w:val="2"/>
        <w:rPr>
          <w:b/>
        </w:rPr>
      </w:pPr>
      <w:bookmarkStart w:id="42" w:name="_Toc122441622"/>
      <w:r w:rsidRPr="00001A3E">
        <w:rPr>
          <w:rFonts w:ascii="Times New Roman" w:hAnsi="Times New Roman" w:cs="Times New Roman"/>
          <w:b/>
          <w:sz w:val="28"/>
        </w:rPr>
        <w:t>Giỏ hàng</w:t>
      </w:r>
      <w:bookmarkEnd w:id="42"/>
    </w:p>
    <w:p w14:paraId="5C2C44FF" w14:textId="77777777" w:rsidR="00001A3E" w:rsidRPr="00125A88" w:rsidRDefault="00125A88" w:rsidP="00125A88">
      <w:pPr>
        <w:pStyle w:val="ListParagraph"/>
        <w:numPr>
          <w:ilvl w:val="0"/>
          <w:numId w:val="33"/>
        </w:numPr>
        <w:rPr>
          <w:b/>
        </w:rPr>
      </w:pPr>
      <w:r w:rsidRPr="00001A3E">
        <w:rPr>
          <w:noProof/>
        </w:rPr>
        <w:lastRenderedPageBreak/>
        <w:drawing>
          <wp:anchor distT="0" distB="0" distL="114300" distR="114300" simplePos="0" relativeHeight="251730944" behindDoc="0" locked="0" layoutInCell="1" allowOverlap="1" wp14:anchorId="0F8C642B" wp14:editId="17EB85FD">
            <wp:simplePos x="0" y="0"/>
            <wp:positionH relativeFrom="margin">
              <wp:align>right</wp:align>
            </wp:positionH>
            <wp:positionV relativeFrom="paragraph">
              <wp:posOffset>721995</wp:posOffset>
            </wp:positionV>
            <wp:extent cx="5791200" cy="3552825"/>
            <wp:effectExtent l="0" t="0" r="0" b="9525"/>
            <wp:wrapTopAndBottom/>
            <wp:docPr id="538298" name="Picture 53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200" cy="3552825"/>
                    </a:xfrm>
                    <a:prstGeom prst="rect">
                      <a:avLst/>
                    </a:prstGeom>
                  </pic:spPr>
                </pic:pic>
              </a:graphicData>
            </a:graphic>
            <wp14:sizeRelH relativeFrom="page">
              <wp14:pctWidth>0</wp14:pctWidth>
            </wp14:sizeRelH>
            <wp14:sizeRelV relativeFrom="page">
              <wp14:pctHeight>0</wp14:pctHeight>
            </wp14:sizeRelV>
          </wp:anchor>
        </w:drawing>
      </w:r>
      <w:r w:rsidR="00001A3E" w:rsidRPr="00125A88">
        <w:rPr>
          <w:rFonts w:ascii="Times New Roman" w:hAnsi="Times New Roman" w:cs="Times New Roman"/>
          <w:sz w:val="28"/>
        </w:rPr>
        <w:t>Giỏ hàng hiển thị tất cả các sản phẩm người dùng đã thêm vào. Có thể cập nhật lại giỏ hàng, check thông tin và đặt hàng.</w:t>
      </w:r>
    </w:p>
    <w:p w14:paraId="295FDC61" w14:textId="77777777" w:rsidR="00001A3E" w:rsidRPr="00001A3E" w:rsidRDefault="00001A3E" w:rsidP="00001A3E">
      <w:pPr>
        <w:rPr>
          <w:rFonts w:ascii="Times New Roman" w:hAnsi="Times New Roman" w:cs="Times New Roman"/>
          <w:sz w:val="28"/>
        </w:rPr>
      </w:pPr>
    </w:p>
    <w:p w14:paraId="5D9644BC" w14:textId="77777777" w:rsidR="00001A3E" w:rsidRDefault="00001A3E" w:rsidP="00BB530D">
      <w:pPr>
        <w:spacing w:line="360" w:lineRule="auto"/>
        <w:rPr>
          <w:rFonts w:ascii="Times New Roman" w:hAnsi="Times New Roman" w:cs="Times New Roman"/>
          <w:sz w:val="28"/>
        </w:rPr>
      </w:pPr>
      <w:r>
        <w:rPr>
          <w:rFonts w:ascii="Times New Roman" w:hAnsi="Times New Roman" w:cs="Times New Roman"/>
          <w:sz w:val="28"/>
        </w:rPr>
        <w:t>+ Cập nhật: Người dùng có thể chỉnh sửa số lượng mặt hàng, hoặc xóa mặt hàng nếu muốn. Sau đó chọn Lưu để cập nhật lại giỏ hàng.</w:t>
      </w:r>
    </w:p>
    <w:p w14:paraId="68D7D5C8" w14:textId="77777777" w:rsidR="00001A3E" w:rsidRPr="00001A3E" w:rsidRDefault="00001A3E" w:rsidP="00001A3E">
      <w:pPr>
        <w:rPr>
          <w:rFonts w:ascii="Times New Roman" w:hAnsi="Times New Roman" w:cs="Times New Roman"/>
          <w:sz w:val="28"/>
        </w:rPr>
      </w:pPr>
      <w:r w:rsidRPr="00001A3E">
        <w:rPr>
          <w:rFonts w:ascii="Times New Roman" w:hAnsi="Times New Roman" w:cs="Times New Roman"/>
          <w:noProof/>
          <w:sz w:val="28"/>
        </w:rPr>
        <w:lastRenderedPageBreak/>
        <w:drawing>
          <wp:anchor distT="0" distB="0" distL="114300" distR="114300" simplePos="0" relativeHeight="251731968" behindDoc="0" locked="0" layoutInCell="1" allowOverlap="1" wp14:anchorId="417FEF83" wp14:editId="64143BB2">
            <wp:simplePos x="0" y="0"/>
            <wp:positionH relativeFrom="column">
              <wp:posOffset>0</wp:posOffset>
            </wp:positionH>
            <wp:positionV relativeFrom="paragraph">
              <wp:posOffset>0</wp:posOffset>
            </wp:positionV>
            <wp:extent cx="5943600" cy="3225800"/>
            <wp:effectExtent l="0" t="0" r="0" b="0"/>
            <wp:wrapTopAndBottom/>
            <wp:docPr id="538299" name="Picture 53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14:sizeRelH relativeFrom="page">
              <wp14:pctWidth>0</wp14:pctWidth>
            </wp14:sizeRelH>
            <wp14:sizeRelV relativeFrom="page">
              <wp14:pctHeight>0</wp14:pctHeight>
            </wp14:sizeRelV>
          </wp:anchor>
        </w:drawing>
      </w:r>
    </w:p>
    <w:p w14:paraId="3B3152AB" w14:textId="77777777" w:rsidR="00001A3E" w:rsidRDefault="00001A3E" w:rsidP="00001A3E">
      <w:pPr>
        <w:rPr>
          <w:rFonts w:ascii="Times New Roman" w:hAnsi="Times New Roman" w:cs="Times New Roman"/>
          <w:sz w:val="28"/>
        </w:rPr>
      </w:pPr>
      <w:r>
        <w:rPr>
          <w:rFonts w:ascii="Times New Roman" w:hAnsi="Times New Roman" w:cs="Times New Roman"/>
          <w:sz w:val="28"/>
        </w:rPr>
        <w:t>+ Check thông tin: Người dùng kiểm tra thông tin địa chỉ để giao hàng.</w:t>
      </w:r>
      <w:r w:rsidR="00125A88">
        <w:rPr>
          <w:rFonts w:ascii="Times New Roman" w:hAnsi="Times New Roman" w:cs="Times New Roman"/>
          <w:sz w:val="28"/>
        </w:rPr>
        <w:t xml:space="preserve"> Sau đó chọn Xác nhận để lưu lại.</w:t>
      </w:r>
    </w:p>
    <w:p w14:paraId="6E3D2B02" w14:textId="77777777" w:rsidR="00001A3E" w:rsidRPr="00001A3E" w:rsidRDefault="00001A3E" w:rsidP="00001A3E">
      <w:pPr>
        <w:rPr>
          <w:rFonts w:ascii="Times New Roman" w:hAnsi="Times New Roman" w:cs="Times New Roman"/>
          <w:sz w:val="28"/>
        </w:rPr>
      </w:pPr>
      <w:r w:rsidRPr="00001A3E">
        <w:rPr>
          <w:rFonts w:ascii="Times New Roman" w:hAnsi="Times New Roman" w:cs="Times New Roman"/>
          <w:noProof/>
          <w:sz w:val="28"/>
        </w:rPr>
        <w:drawing>
          <wp:anchor distT="0" distB="0" distL="114300" distR="114300" simplePos="0" relativeHeight="251732992" behindDoc="0" locked="0" layoutInCell="1" allowOverlap="1" wp14:anchorId="774303F6" wp14:editId="60FBEE93">
            <wp:simplePos x="0" y="0"/>
            <wp:positionH relativeFrom="margin">
              <wp:align>right</wp:align>
            </wp:positionH>
            <wp:positionV relativeFrom="paragraph">
              <wp:posOffset>339725</wp:posOffset>
            </wp:positionV>
            <wp:extent cx="5667375" cy="2552700"/>
            <wp:effectExtent l="0" t="0" r="9525" b="0"/>
            <wp:wrapTopAndBottom/>
            <wp:docPr id="538300" name="Picture 53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67375" cy="2552700"/>
                    </a:xfrm>
                    <a:prstGeom prst="rect">
                      <a:avLst/>
                    </a:prstGeom>
                  </pic:spPr>
                </pic:pic>
              </a:graphicData>
            </a:graphic>
            <wp14:sizeRelH relativeFrom="page">
              <wp14:pctWidth>0</wp14:pctWidth>
            </wp14:sizeRelH>
            <wp14:sizeRelV relativeFrom="page">
              <wp14:pctHeight>0</wp14:pctHeight>
            </wp14:sizeRelV>
          </wp:anchor>
        </w:drawing>
      </w:r>
    </w:p>
    <w:p w14:paraId="3BA7D11B" w14:textId="77777777" w:rsidR="00001A3E" w:rsidRPr="00001A3E" w:rsidRDefault="00001A3E" w:rsidP="00001A3E">
      <w:pPr>
        <w:rPr>
          <w:rFonts w:ascii="Times New Roman" w:hAnsi="Times New Roman" w:cs="Times New Roman"/>
          <w:sz w:val="28"/>
        </w:rPr>
      </w:pPr>
    </w:p>
    <w:p w14:paraId="300DC982" w14:textId="77777777" w:rsidR="00001A3E" w:rsidRPr="00001A3E" w:rsidRDefault="00001A3E" w:rsidP="00001A3E">
      <w:pPr>
        <w:rPr>
          <w:rFonts w:ascii="Times New Roman" w:hAnsi="Times New Roman" w:cs="Times New Roman"/>
          <w:sz w:val="28"/>
        </w:rPr>
      </w:pPr>
    </w:p>
    <w:p w14:paraId="1BF84BC2" w14:textId="51D59520" w:rsidR="00001A3E" w:rsidRDefault="00125A88" w:rsidP="00001A3E">
      <w:pPr>
        <w:rPr>
          <w:rFonts w:ascii="Times New Roman" w:hAnsi="Times New Roman" w:cs="Times New Roman"/>
          <w:sz w:val="28"/>
        </w:rPr>
      </w:pPr>
      <w:r>
        <w:rPr>
          <w:rFonts w:ascii="Times New Roman" w:hAnsi="Times New Roman" w:cs="Times New Roman"/>
          <w:sz w:val="28"/>
        </w:rPr>
        <w:t>+ Đặt Hàng: chọn Đặt Hàng để tiến hành đặt hàng</w:t>
      </w:r>
      <w:r w:rsidR="00316330">
        <w:rPr>
          <w:rFonts w:ascii="Times New Roman" w:hAnsi="Times New Roman" w:cs="Times New Roman"/>
          <w:sz w:val="28"/>
        </w:rPr>
        <w:t xml:space="preserve">, đơn hàng sẽ được admin kiểm tra </w:t>
      </w:r>
    </w:p>
    <w:p w14:paraId="1DA52F66" w14:textId="76E532AA" w:rsidR="005458BA" w:rsidRDefault="005458BA" w:rsidP="00001A3E">
      <w:pPr>
        <w:rPr>
          <w:rFonts w:ascii="Times New Roman" w:hAnsi="Times New Roman" w:cs="Times New Roman"/>
          <w:sz w:val="28"/>
        </w:rPr>
      </w:pPr>
    </w:p>
    <w:p w14:paraId="6EDF3D0D" w14:textId="77777777" w:rsidR="00316330" w:rsidRDefault="00316330" w:rsidP="00001A3E">
      <w:pPr>
        <w:rPr>
          <w:rFonts w:ascii="Times New Roman" w:hAnsi="Times New Roman" w:cs="Times New Roman"/>
          <w:sz w:val="28"/>
        </w:rPr>
      </w:pPr>
    </w:p>
    <w:p w14:paraId="55943207" w14:textId="22C54448" w:rsidR="005458BA" w:rsidRDefault="00962C81" w:rsidP="00FA05C0">
      <w:pPr>
        <w:pStyle w:val="Heading3"/>
        <w:numPr>
          <w:ilvl w:val="0"/>
          <w:numId w:val="41"/>
        </w:numPr>
        <w:rPr>
          <w:sz w:val="28"/>
        </w:rPr>
      </w:pPr>
      <w:bookmarkStart w:id="43" w:name="_Toc122441623"/>
      <w:r>
        <w:rPr>
          <w:sz w:val="28"/>
        </w:rPr>
        <w:t>Lịch sử đơn hàng</w:t>
      </w:r>
      <w:bookmarkEnd w:id="43"/>
    </w:p>
    <w:p w14:paraId="297BA812" w14:textId="1E48D408" w:rsidR="005458BA" w:rsidRDefault="005458BA" w:rsidP="00001A3E">
      <w:pPr>
        <w:rPr>
          <w:rFonts w:ascii="Times New Roman" w:hAnsi="Times New Roman" w:cs="Times New Roman"/>
          <w:sz w:val="28"/>
        </w:rPr>
      </w:pPr>
      <w:r>
        <w:rPr>
          <w:rFonts w:ascii="Times New Roman" w:hAnsi="Times New Roman" w:cs="Times New Roman"/>
          <w:sz w:val="28"/>
        </w:rPr>
        <w:t xml:space="preserve">Admin sẽ kiểm tra đơn hàng </w:t>
      </w:r>
      <w:r w:rsidR="00962C81">
        <w:rPr>
          <w:rFonts w:ascii="Times New Roman" w:hAnsi="Times New Roman" w:cs="Times New Roman"/>
          <w:sz w:val="28"/>
        </w:rPr>
        <w:t>của người đặt tiến hành xác nhận đơn hàng thanh toán hay chưa</w:t>
      </w:r>
    </w:p>
    <w:p w14:paraId="6AFB05CE" w14:textId="149D3593" w:rsidR="00962C81" w:rsidRDefault="00962C81" w:rsidP="00001A3E">
      <w:pPr>
        <w:rPr>
          <w:rFonts w:ascii="Times New Roman" w:hAnsi="Times New Roman" w:cs="Times New Roman"/>
          <w:sz w:val="28"/>
        </w:rPr>
      </w:pPr>
      <w:r w:rsidRPr="00962C81">
        <w:rPr>
          <w:rFonts w:ascii="Times New Roman" w:hAnsi="Times New Roman" w:cs="Times New Roman"/>
          <w:noProof/>
          <w:sz w:val="28"/>
        </w:rPr>
        <w:drawing>
          <wp:inline distT="0" distB="0" distL="0" distR="0" wp14:anchorId="5E6223E5" wp14:editId="70B60C2B">
            <wp:extent cx="5943600"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67000"/>
                    </a:xfrm>
                    <a:prstGeom prst="rect">
                      <a:avLst/>
                    </a:prstGeom>
                  </pic:spPr>
                </pic:pic>
              </a:graphicData>
            </a:graphic>
          </wp:inline>
        </w:drawing>
      </w:r>
    </w:p>
    <w:p w14:paraId="6E1D0EE8" w14:textId="6BD1D78F" w:rsidR="00FA05C0" w:rsidRDefault="00FA05C0" w:rsidP="00001A3E">
      <w:pPr>
        <w:rPr>
          <w:rFonts w:ascii="Times New Roman" w:hAnsi="Times New Roman" w:cs="Times New Roman"/>
          <w:sz w:val="28"/>
        </w:rPr>
      </w:pPr>
    </w:p>
    <w:p w14:paraId="1DB056E6" w14:textId="11AE450A" w:rsidR="00FA05C0" w:rsidRPr="00FA05C0" w:rsidRDefault="00FA05C0" w:rsidP="00FA05C0">
      <w:pPr>
        <w:pStyle w:val="Heading1"/>
        <w:rPr>
          <w:b w:val="0"/>
          <w:sz w:val="36"/>
          <w:szCs w:val="36"/>
          <w:lang w:val="vi-VN"/>
        </w:rPr>
      </w:pPr>
      <w:bookmarkStart w:id="44" w:name="_Toc111041438"/>
      <w:bookmarkStart w:id="45" w:name="_Toc122441624"/>
      <w:r w:rsidRPr="00FA05C0">
        <w:rPr>
          <w:b w:val="0"/>
          <w:sz w:val="36"/>
          <w:szCs w:val="36"/>
        </w:rPr>
        <w:t xml:space="preserve">IV </w:t>
      </w:r>
      <w:r w:rsidRPr="00FA05C0">
        <w:rPr>
          <w:b w:val="0"/>
          <w:sz w:val="36"/>
          <w:szCs w:val="36"/>
          <w:lang w:val="vi-VN"/>
        </w:rPr>
        <w:t>KẾT LUẬN</w:t>
      </w:r>
      <w:bookmarkEnd w:id="44"/>
      <w:bookmarkEnd w:id="45"/>
    </w:p>
    <w:p w14:paraId="110279AB" w14:textId="6B2167D9" w:rsidR="00FA05C0" w:rsidRPr="00FA05C0" w:rsidRDefault="00FA05C0" w:rsidP="00FA05C0">
      <w:pPr>
        <w:rPr>
          <w:rFonts w:ascii="Times New Roman" w:hAnsi="Times New Roman" w:cs="Times New Roman"/>
          <w:sz w:val="28"/>
          <w:lang w:val="vi-VN"/>
        </w:rPr>
      </w:pPr>
      <w:r>
        <w:rPr>
          <w:rFonts w:ascii="Times New Roman" w:hAnsi="Times New Roman" w:cs="Times New Roman"/>
          <w:b/>
          <w:sz w:val="28"/>
        </w:rPr>
        <w:t xml:space="preserve">         </w:t>
      </w:r>
      <w:r w:rsidRPr="00FA05C0">
        <w:rPr>
          <w:rFonts w:ascii="Times New Roman" w:hAnsi="Times New Roman" w:cs="Times New Roman"/>
          <w:sz w:val="28"/>
          <w:lang w:val="vi-VN"/>
        </w:rPr>
        <w:t>Qua quá trình thực hiện thì chúng em đã học hỏi và tìm kiếm được thêm được rất nhiều kiến thức mới và sau đây là phần tổng kết. Phần này sẽ bao gồm những công việc đã thực hiện được, các hạn chế cũng như là các điểm chưa làm được cùng với đó là cách khắc phục cũng như là hướng phát triển thêm cho website.</w:t>
      </w:r>
    </w:p>
    <w:p w14:paraId="27024CDF" w14:textId="5992127F" w:rsidR="00FA05C0" w:rsidRPr="00FA05C0" w:rsidRDefault="00FA05C0" w:rsidP="00FA05C0">
      <w:pPr>
        <w:rPr>
          <w:rFonts w:ascii="Times New Roman" w:hAnsi="Times New Roman" w:cs="Times New Roman"/>
          <w:sz w:val="28"/>
          <w:lang w:val="vi-VN"/>
        </w:rPr>
      </w:pPr>
      <w:r w:rsidRPr="00FA05C0">
        <w:rPr>
          <w:rFonts w:ascii="Times New Roman" w:hAnsi="Times New Roman" w:cs="Times New Roman"/>
          <w:sz w:val="28"/>
          <w:lang w:val="vi-VN"/>
        </w:rPr>
        <w:tab/>
        <w:t xml:space="preserve">Sau một thời gian thực hiện đề tài, hệ thống mà em xây dựng được có thể đáp ứng được các vấn đề mà đề tài tài đặt ra cho một website bán hàng. Có thể kể đến như: Hỗ trợ các nghiệp vụ chính của một cửa hàng và một website: giới thiệu, tìm kiếm, đặt hàng, quản lý, cung cấp các báo cáo thống kê với nhiều tiêu chí như theo số hóa đơn hoặc theo các khoảng thời gian. Về phần khách hàng thì cung cấp các chức năng hỗ trợ khách hàng tìm kiếm thông tin sản phẩm, phân loại sản phẩm theo danh mục và theo thương hiệu, hiển thị thông tin chi tiết từng loại sản phẩm và các bài viết, thiết kế chức năng giỏ hàng giúp cho khách hàng chọn mua dễ dàng và cập nhật sản phẩm, có chức năng tạo đơn đặt hàng cho khách hàng sau khi chọn </w:t>
      </w:r>
      <w:r w:rsidRPr="00FA05C0">
        <w:rPr>
          <w:rFonts w:ascii="Times New Roman" w:hAnsi="Times New Roman" w:cs="Times New Roman"/>
          <w:sz w:val="28"/>
          <w:lang w:val="vi-VN"/>
        </w:rPr>
        <w:lastRenderedPageBreak/>
        <w:t>hàng vào giỏ hàng, khách hàng có thể hiệu chỉnh thông tin cá nhân của mình, khách hàng có thể gửi tin nhắn đánh giá và nhận xét về hệ thống hoặc sản phẩm. Về phần người quản trị thì có các chức năng quản lý, có thể thêm, sửa, xóa  một số bảng dữ liệu như: sản phẩm, danh mục, thương hiệu, tài khoản, bài viết, liên hệ, … Ngoài ra thì website được thiết kế với giao diện người dùng thân thiện, dễ thao tác.</w:t>
      </w:r>
    </w:p>
    <w:p w14:paraId="1E4BBFE2" w14:textId="77777777" w:rsidR="00FA05C0" w:rsidRPr="00FA05C0" w:rsidRDefault="00FA05C0" w:rsidP="00FA05C0">
      <w:pPr>
        <w:rPr>
          <w:rFonts w:ascii="Times New Roman" w:hAnsi="Times New Roman" w:cs="Times New Roman"/>
          <w:sz w:val="28"/>
          <w:lang w:val="vi-VN"/>
        </w:rPr>
      </w:pPr>
      <w:r w:rsidRPr="00FA05C0">
        <w:rPr>
          <w:rFonts w:ascii="Times New Roman" w:hAnsi="Times New Roman" w:cs="Times New Roman"/>
          <w:sz w:val="28"/>
          <w:lang w:val="vi-VN"/>
        </w:rPr>
        <w:tab/>
      </w:r>
      <w:r w:rsidRPr="00FA05C0">
        <w:rPr>
          <w:rFonts w:ascii="Times New Roman" w:hAnsi="Times New Roman" w:cs="Times New Roman"/>
          <w:sz w:val="28"/>
          <w:lang w:val="vi-VN"/>
        </w:rPr>
        <w:tab/>
        <w:t>Trong quá trình thực hiện thì cũng gặp rất nhiều khó khăn, phần về thời gian thực hiện cũng như phần về kiến thức còn hạn chế nên website cũng chưa được hoàn chỉnh. Phần tìm kiếm sản phẩm của khách hàng vẫn đang còn khá hạn chế.</w:t>
      </w:r>
    </w:p>
    <w:p w14:paraId="5B0D15C5" w14:textId="77777777" w:rsidR="00FA05C0" w:rsidRPr="00FA05C0" w:rsidRDefault="00FA05C0" w:rsidP="00FA05C0">
      <w:pPr>
        <w:rPr>
          <w:rFonts w:ascii="Times New Roman" w:hAnsi="Times New Roman" w:cs="Times New Roman"/>
          <w:sz w:val="28"/>
          <w:lang w:val="vi-VN"/>
        </w:rPr>
      </w:pPr>
      <w:r w:rsidRPr="00FA05C0">
        <w:rPr>
          <w:rFonts w:ascii="Times New Roman" w:hAnsi="Times New Roman" w:cs="Times New Roman"/>
          <w:sz w:val="28"/>
          <w:lang w:val="vi-VN"/>
        </w:rPr>
        <w:tab/>
        <w:t>Trên cơ sở những phần đã thực hiện được và những hạn chế còn tồn tại thì đề tài này có các hướng phát triển như: Có thể gia tăng các dịch vụ kinh doanh như: Giảm giá cho khách hàng thân thiết, tổ chức nhiều đợt chương trình khuyến mại. Bên cạnh đó thì mở rộng quy mô kinh doanh của website có thể bán hàng cho các địa điểm trên nhiều tỉnh thành. Cái tiếp theo là có thể liên kết với các cửa hàng khác để phong phú hơn về mặt sản phẩm cũng như nguồn hàng sẽ dồi dào hơn.</w:t>
      </w:r>
    </w:p>
    <w:p w14:paraId="790B6A27" w14:textId="77777777" w:rsidR="00A74684" w:rsidRPr="00A74684" w:rsidRDefault="00A74684" w:rsidP="00A74684">
      <w:pPr>
        <w:pStyle w:val="Heading1"/>
        <w:rPr>
          <w:color w:val="000000"/>
          <w:sz w:val="32"/>
          <w:szCs w:val="32"/>
          <w:lang w:val="vi-VN"/>
        </w:rPr>
      </w:pPr>
      <w:bookmarkStart w:id="46" w:name="_Toc111041439"/>
      <w:bookmarkStart w:id="47" w:name="_Toc122441625"/>
      <w:r w:rsidRPr="00A74684">
        <w:rPr>
          <w:color w:val="000000"/>
          <w:sz w:val="32"/>
          <w:szCs w:val="32"/>
          <w:lang w:val="vi-VN"/>
        </w:rPr>
        <w:t>TÀI LIỆU THAM KHẢO</w:t>
      </w:r>
      <w:bookmarkEnd w:id="46"/>
      <w:bookmarkEnd w:id="47"/>
    </w:p>
    <w:p w14:paraId="45F444DE" w14:textId="77777777" w:rsidR="00A74684" w:rsidRPr="00A74684" w:rsidRDefault="00A74684" w:rsidP="00A74684">
      <w:pPr>
        <w:widowControl w:val="0"/>
        <w:spacing w:after="0" w:line="240" w:lineRule="auto"/>
        <w:rPr>
          <w:rFonts w:ascii="Times New Roman" w:eastAsia="Times New Roman" w:hAnsi="Times New Roman" w:cs="Times New Roman"/>
          <w:sz w:val="26"/>
          <w:szCs w:val="26"/>
          <w:lang w:val="vi-VN"/>
        </w:rPr>
      </w:pPr>
    </w:p>
    <w:p w14:paraId="4702C54D" w14:textId="77777777" w:rsidR="00A74684" w:rsidRPr="00A74684" w:rsidRDefault="00A74684" w:rsidP="00A74684">
      <w:pPr>
        <w:widowControl w:val="0"/>
        <w:numPr>
          <w:ilvl w:val="0"/>
          <w:numId w:val="48"/>
        </w:numPr>
        <w:tabs>
          <w:tab w:val="left" w:pos="822"/>
        </w:tabs>
        <w:spacing w:after="0" w:line="360" w:lineRule="auto"/>
        <w:rPr>
          <w:rFonts w:ascii="Times New Roman" w:eastAsia="Times New Roman" w:hAnsi="Times New Roman" w:cs="Times New Roman"/>
          <w:color w:val="000000"/>
          <w:sz w:val="26"/>
          <w:szCs w:val="26"/>
          <w:lang w:val="vi-VN"/>
        </w:rPr>
      </w:pPr>
      <w:r w:rsidRPr="00A74684">
        <w:rPr>
          <w:rFonts w:ascii="Times New Roman" w:eastAsia="Times New Roman" w:hAnsi="Times New Roman" w:cs="Times New Roman"/>
          <w:color w:val="000000"/>
          <w:sz w:val="26"/>
          <w:szCs w:val="26"/>
          <w:lang w:val="vi-VN"/>
        </w:rPr>
        <w:t xml:space="preserve">Trang web thiết kế các biểu đồ online: </w:t>
      </w:r>
      <w:hyperlink r:id="rId51" w:history="1">
        <w:r w:rsidRPr="00A74684">
          <w:rPr>
            <w:rFonts w:ascii="Times New Roman" w:eastAsia="Times New Roman" w:hAnsi="Times New Roman" w:cs="Times New Roman"/>
            <w:color w:val="0000FF"/>
            <w:sz w:val="26"/>
            <w:szCs w:val="26"/>
            <w:u w:val="single"/>
            <w:lang w:val="vi-VN"/>
          </w:rPr>
          <w:t>https://www.draw.io</w:t>
        </w:r>
      </w:hyperlink>
      <w:r w:rsidRPr="00A74684">
        <w:rPr>
          <w:rFonts w:ascii="Times New Roman" w:eastAsia="Times New Roman" w:hAnsi="Times New Roman" w:cs="Times New Roman"/>
          <w:color w:val="000000"/>
          <w:sz w:val="26"/>
          <w:szCs w:val="26"/>
          <w:lang w:val="vi-VN"/>
        </w:rPr>
        <w:t>, 2019</w:t>
      </w:r>
    </w:p>
    <w:p w14:paraId="5057EDD8" w14:textId="77777777" w:rsidR="00A74684" w:rsidRPr="00A74684" w:rsidRDefault="00A74684" w:rsidP="00A74684">
      <w:pPr>
        <w:widowControl w:val="0"/>
        <w:numPr>
          <w:ilvl w:val="0"/>
          <w:numId w:val="48"/>
        </w:numPr>
        <w:tabs>
          <w:tab w:val="left" w:pos="822"/>
        </w:tabs>
        <w:spacing w:after="0" w:line="360" w:lineRule="auto"/>
        <w:rPr>
          <w:rFonts w:ascii="Times New Roman" w:eastAsia="Times New Roman" w:hAnsi="Times New Roman" w:cs="Times New Roman"/>
          <w:color w:val="000000"/>
          <w:sz w:val="26"/>
          <w:szCs w:val="26"/>
          <w:lang w:val="vi-VN"/>
        </w:rPr>
      </w:pPr>
      <w:r w:rsidRPr="00A74684">
        <w:rPr>
          <w:rFonts w:ascii="Times New Roman" w:eastAsia="Times New Roman" w:hAnsi="Times New Roman" w:cs="Times New Roman"/>
          <w:color w:val="000000"/>
          <w:sz w:val="26"/>
          <w:szCs w:val="26"/>
          <w:lang w:val="vi-VN"/>
        </w:rPr>
        <w:t xml:space="preserve">Các diễn đàn công nghệ thông tin: </w:t>
      </w:r>
    </w:p>
    <w:p w14:paraId="584C4D43" w14:textId="77777777" w:rsidR="00A74684" w:rsidRPr="00A74684" w:rsidRDefault="00000000" w:rsidP="00A74684">
      <w:pPr>
        <w:widowControl w:val="0"/>
        <w:numPr>
          <w:ilvl w:val="0"/>
          <w:numId w:val="46"/>
        </w:numPr>
        <w:tabs>
          <w:tab w:val="left" w:pos="822"/>
        </w:tabs>
        <w:spacing w:after="0" w:line="360" w:lineRule="auto"/>
        <w:rPr>
          <w:rFonts w:ascii="Times New Roman" w:eastAsia="Times New Roman" w:hAnsi="Times New Roman" w:cs="Times New Roman"/>
          <w:color w:val="000000"/>
          <w:sz w:val="26"/>
          <w:szCs w:val="26"/>
          <w:lang w:val="vi-VN"/>
        </w:rPr>
      </w:pPr>
      <w:hyperlink r:id="rId52" w:history="1">
        <w:r w:rsidR="00A74684" w:rsidRPr="00A74684">
          <w:rPr>
            <w:rFonts w:ascii="Times New Roman" w:eastAsia="Times New Roman" w:hAnsi="Times New Roman" w:cs="Times New Roman"/>
            <w:color w:val="0000FF"/>
            <w:sz w:val="26"/>
            <w:szCs w:val="26"/>
            <w:u w:val="single"/>
            <w:lang w:val="vi-VN"/>
          </w:rPr>
          <w:t>https://www.slideshare.net</w:t>
        </w:r>
      </w:hyperlink>
      <w:r w:rsidR="00A74684" w:rsidRPr="00A74684">
        <w:rPr>
          <w:rFonts w:ascii="Times New Roman" w:eastAsia="Times New Roman" w:hAnsi="Times New Roman" w:cs="Times New Roman"/>
          <w:color w:val="000000"/>
          <w:sz w:val="26"/>
          <w:szCs w:val="26"/>
          <w:lang w:val="vi-VN"/>
        </w:rPr>
        <w:t>, 2019</w:t>
      </w:r>
    </w:p>
    <w:p w14:paraId="023CDC5C" w14:textId="77777777" w:rsidR="00A74684" w:rsidRPr="00A74684" w:rsidRDefault="00000000" w:rsidP="00A74684">
      <w:pPr>
        <w:widowControl w:val="0"/>
        <w:numPr>
          <w:ilvl w:val="0"/>
          <w:numId w:val="46"/>
        </w:numPr>
        <w:tabs>
          <w:tab w:val="left" w:pos="822"/>
        </w:tabs>
        <w:spacing w:after="0" w:line="360" w:lineRule="auto"/>
        <w:rPr>
          <w:rFonts w:ascii="Times New Roman" w:eastAsia="Times New Roman" w:hAnsi="Times New Roman" w:cs="Times New Roman"/>
          <w:color w:val="000000"/>
          <w:sz w:val="26"/>
          <w:szCs w:val="26"/>
          <w:lang w:val="vi-VN"/>
        </w:rPr>
      </w:pPr>
      <w:hyperlink r:id="rId53" w:history="1">
        <w:r w:rsidR="00A74684" w:rsidRPr="00A74684">
          <w:rPr>
            <w:rFonts w:ascii="Times New Roman" w:eastAsia="Times New Roman" w:hAnsi="Times New Roman" w:cs="Times New Roman"/>
            <w:color w:val="0000FF"/>
            <w:sz w:val="26"/>
            <w:szCs w:val="26"/>
            <w:u w:val="single"/>
            <w:lang w:val="vi-VN"/>
          </w:rPr>
          <w:t>http://doc.edu.vn</w:t>
        </w:r>
      </w:hyperlink>
      <w:r w:rsidR="00A74684" w:rsidRPr="00A74684">
        <w:rPr>
          <w:rFonts w:ascii="Times New Roman" w:eastAsia="Times New Roman" w:hAnsi="Times New Roman" w:cs="Times New Roman"/>
          <w:color w:val="000000"/>
          <w:sz w:val="26"/>
          <w:szCs w:val="26"/>
          <w:lang w:val="vi-VN"/>
        </w:rPr>
        <w:t xml:space="preserve">, 2019 </w:t>
      </w:r>
    </w:p>
    <w:p w14:paraId="73DE60CD" w14:textId="77777777" w:rsidR="00A74684" w:rsidRPr="00A74684" w:rsidRDefault="00000000" w:rsidP="00A74684">
      <w:pPr>
        <w:widowControl w:val="0"/>
        <w:numPr>
          <w:ilvl w:val="0"/>
          <w:numId w:val="46"/>
        </w:numPr>
        <w:tabs>
          <w:tab w:val="left" w:pos="822"/>
        </w:tabs>
        <w:spacing w:after="0" w:line="360" w:lineRule="auto"/>
        <w:rPr>
          <w:rFonts w:ascii="Times New Roman" w:eastAsia="Times New Roman" w:hAnsi="Times New Roman" w:cs="Times New Roman"/>
          <w:color w:val="000000"/>
          <w:sz w:val="26"/>
          <w:szCs w:val="26"/>
          <w:lang w:val="vi-VN"/>
        </w:rPr>
      </w:pPr>
      <w:hyperlink r:id="rId54" w:history="1">
        <w:r w:rsidR="00A74684" w:rsidRPr="00A74684">
          <w:rPr>
            <w:rFonts w:ascii="Times New Roman" w:eastAsia="Times New Roman" w:hAnsi="Times New Roman" w:cs="Times New Roman"/>
            <w:color w:val="0000FF"/>
            <w:sz w:val="26"/>
            <w:szCs w:val="26"/>
            <w:u w:val="single"/>
            <w:lang w:val="vi-VN"/>
          </w:rPr>
          <w:t>https://iviettech.vn</w:t>
        </w:r>
      </w:hyperlink>
      <w:r w:rsidR="00A74684" w:rsidRPr="00A74684">
        <w:rPr>
          <w:rFonts w:ascii="Times New Roman" w:eastAsia="Times New Roman" w:hAnsi="Times New Roman" w:cs="Times New Roman"/>
          <w:color w:val="000000"/>
          <w:sz w:val="26"/>
          <w:szCs w:val="26"/>
          <w:lang w:val="vi-VN"/>
        </w:rPr>
        <w:t>, 2019</w:t>
      </w:r>
    </w:p>
    <w:p w14:paraId="35349F32" w14:textId="7A109B5C" w:rsidR="00A74684" w:rsidRPr="00801967" w:rsidRDefault="00801967" w:rsidP="00A74684">
      <w:pPr>
        <w:widowControl w:val="0"/>
        <w:numPr>
          <w:ilvl w:val="0"/>
          <w:numId w:val="48"/>
        </w:numPr>
        <w:tabs>
          <w:tab w:val="left" w:pos="822"/>
        </w:tabs>
        <w:spacing w:after="0" w:line="360" w:lineRule="auto"/>
        <w:contextualSpacing/>
        <w:rPr>
          <w:rFonts w:ascii="Times New Roman" w:eastAsia="Times New Roman" w:hAnsi="Times New Roman" w:cs="Times New Roman"/>
          <w:color w:val="000000"/>
          <w:sz w:val="26"/>
          <w:szCs w:val="26"/>
        </w:rPr>
      </w:pPr>
      <w:r w:rsidRPr="00801967">
        <w:rPr>
          <w:rFonts w:ascii="Times New Roman" w:eastAsia="Times New Roman" w:hAnsi="Times New Roman" w:cs="Times New Roman"/>
          <w:color w:val="000000"/>
          <w:sz w:val="26"/>
          <w:szCs w:val="26"/>
        </w:rPr>
        <w:t>ASP.NET MVC 5</w:t>
      </w:r>
      <w:r w:rsidR="00A74684" w:rsidRPr="00A74684">
        <w:rPr>
          <w:rFonts w:ascii="Times New Roman" w:eastAsia="Times New Roman" w:hAnsi="Times New Roman" w:cs="Times New Roman"/>
          <w:color w:val="000000"/>
          <w:sz w:val="26"/>
          <w:szCs w:val="26"/>
        </w:rPr>
        <w:t xml:space="preserve">: </w:t>
      </w:r>
      <w:hyperlink r:id="rId55" w:history="1">
        <w:r w:rsidRPr="00CE53D5">
          <w:rPr>
            <w:rStyle w:val="Hyperlink"/>
            <w:rFonts w:ascii="Times New Roman" w:eastAsia="Times New Roman" w:hAnsi="Times New Roman" w:cs="Times New Roman"/>
            <w:lang w:val="vi-VN"/>
          </w:rPr>
          <w:t>https://learn.microsoft.com/en-us/aspnet/mvc/overview/getting-started/introduction/getting-started</w:t>
        </w:r>
      </w:hyperlink>
    </w:p>
    <w:p w14:paraId="5C25B8B4" w14:textId="77777777" w:rsidR="00801967" w:rsidRPr="00A74684" w:rsidRDefault="00801967" w:rsidP="00A74684">
      <w:pPr>
        <w:widowControl w:val="0"/>
        <w:numPr>
          <w:ilvl w:val="0"/>
          <w:numId w:val="48"/>
        </w:numPr>
        <w:tabs>
          <w:tab w:val="left" w:pos="822"/>
        </w:tabs>
        <w:spacing w:after="0" w:line="360" w:lineRule="auto"/>
        <w:contextualSpacing/>
        <w:rPr>
          <w:rFonts w:ascii="Times New Roman" w:eastAsia="Times New Roman" w:hAnsi="Times New Roman" w:cs="Times New Roman"/>
          <w:color w:val="000000"/>
          <w:sz w:val="26"/>
          <w:szCs w:val="26"/>
        </w:rPr>
      </w:pPr>
    </w:p>
    <w:p w14:paraId="384E7A5D" w14:textId="77777777" w:rsidR="00A74684" w:rsidRPr="00A74684" w:rsidRDefault="00A74684" w:rsidP="00A74684">
      <w:pPr>
        <w:widowControl w:val="0"/>
        <w:numPr>
          <w:ilvl w:val="0"/>
          <w:numId w:val="48"/>
        </w:numPr>
        <w:tabs>
          <w:tab w:val="left" w:pos="822"/>
        </w:tabs>
        <w:spacing w:after="0" w:line="360" w:lineRule="auto"/>
        <w:contextualSpacing/>
        <w:rPr>
          <w:rFonts w:ascii="Times New Roman" w:eastAsia="Times New Roman" w:hAnsi="Times New Roman" w:cs="Times New Roman"/>
          <w:color w:val="000000"/>
          <w:sz w:val="26"/>
          <w:szCs w:val="26"/>
        </w:rPr>
      </w:pPr>
      <w:r w:rsidRPr="00A74684">
        <w:rPr>
          <w:rFonts w:ascii="Times New Roman" w:eastAsia="Times New Roman" w:hAnsi="Times New Roman" w:cs="Times New Roman"/>
          <w:color w:val="000000"/>
          <w:sz w:val="26"/>
          <w:szCs w:val="26"/>
        </w:rPr>
        <w:t xml:space="preserve">ReactJs: </w:t>
      </w:r>
      <w:hyperlink r:id="rId56" w:history="1">
        <w:r w:rsidRPr="00A74684">
          <w:rPr>
            <w:rFonts w:ascii="Times New Roman" w:eastAsia="Times New Roman" w:hAnsi="Times New Roman" w:cs="Times New Roman"/>
            <w:color w:val="0000FF"/>
            <w:sz w:val="26"/>
            <w:szCs w:val="26"/>
            <w:u w:val="single"/>
          </w:rPr>
          <w:t>https://reactjs.org/</w:t>
        </w:r>
      </w:hyperlink>
    </w:p>
    <w:p w14:paraId="36F94DC3" w14:textId="77777777" w:rsidR="00A74684" w:rsidRPr="00A74684" w:rsidRDefault="00A74684" w:rsidP="00A74684">
      <w:pPr>
        <w:widowControl w:val="0"/>
        <w:tabs>
          <w:tab w:val="left" w:pos="822"/>
        </w:tabs>
        <w:spacing w:after="0" w:line="360" w:lineRule="auto"/>
        <w:ind w:left="360"/>
        <w:rPr>
          <w:rFonts w:ascii="Times New Roman" w:eastAsia="Times New Roman" w:hAnsi="Times New Roman" w:cs="Times New Roman"/>
          <w:color w:val="000000"/>
          <w:sz w:val="28"/>
          <w:szCs w:val="28"/>
        </w:rPr>
      </w:pPr>
    </w:p>
    <w:p w14:paraId="15290A7C" w14:textId="77777777" w:rsidR="00A74684" w:rsidRPr="00A74684" w:rsidRDefault="00A74684" w:rsidP="00A74684">
      <w:pPr>
        <w:widowControl w:val="0"/>
        <w:tabs>
          <w:tab w:val="left" w:pos="822"/>
        </w:tabs>
        <w:spacing w:after="0" w:line="360" w:lineRule="auto"/>
        <w:ind w:left="720"/>
        <w:contextualSpacing/>
        <w:rPr>
          <w:rFonts w:ascii="Times New Roman" w:eastAsia="Times New Roman" w:hAnsi="Times New Roman" w:cs="Times New Roman"/>
          <w:color w:val="000000"/>
          <w:sz w:val="28"/>
          <w:szCs w:val="28"/>
        </w:rPr>
      </w:pPr>
    </w:p>
    <w:p w14:paraId="6283E5F3" w14:textId="77777777" w:rsidR="00A74684" w:rsidRPr="00A74684" w:rsidRDefault="00A74684" w:rsidP="00A74684">
      <w:pPr>
        <w:widowControl w:val="0"/>
        <w:tabs>
          <w:tab w:val="left" w:pos="822"/>
        </w:tabs>
        <w:spacing w:after="0" w:line="360" w:lineRule="auto"/>
        <w:rPr>
          <w:rFonts w:ascii="Times New Roman" w:eastAsia="Times New Roman" w:hAnsi="Times New Roman" w:cs="Times New Roman"/>
          <w:sz w:val="28"/>
          <w:szCs w:val="28"/>
          <w:lang w:val="vi-VN"/>
        </w:rPr>
      </w:pPr>
    </w:p>
    <w:p w14:paraId="7919903D" w14:textId="77777777" w:rsidR="00A74684" w:rsidRPr="00A74684" w:rsidRDefault="00A74684" w:rsidP="00A74684">
      <w:pPr>
        <w:widowControl w:val="0"/>
        <w:spacing w:after="0" w:line="240" w:lineRule="auto"/>
        <w:rPr>
          <w:rFonts w:ascii="Times New Roman" w:eastAsia="Times New Roman" w:hAnsi="Times New Roman" w:cs="Times New Roman"/>
          <w:sz w:val="28"/>
          <w:szCs w:val="28"/>
          <w:lang w:val="vi-VN"/>
        </w:rPr>
      </w:pPr>
      <w:r w:rsidRPr="00A74684">
        <w:rPr>
          <w:rFonts w:ascii="Times New Roman" w:eastAsia="Times New Roman" w:hAnsi="Times New Roman" w:cs="Times New Roman"/>
          <w:sz w:val="28"/>
          <w:szCs w:val="28"/>
          <w:lang w:val="vi-VN"/>
        </w:rPr>
        <w:br w:type="page"/>
      </w:r>
    </w:p>
    <w:p w14:paraId="64BF62C1" w14:textId="77777777" w:rsidR="00A74684" w:rsidRPr="00A74684" w:rsidRDefault="00A74684" w:rsidP="00801967">
      <w:pPr>
        <w:pStyle w:val="Heading1"/>
        <w:rPr>
          <w:color w:val="000000"/>
          <w:sz w:val="32"/>
          <w:szCs w:val="32"/>
        </w:rPr>
      </w:pPr>
      <w:bookmarkStart w:id="48" w:name="_Toc122441626"/>
      <w:r w:rsidRPr="00A74684">
        <w:rPr>
          <w:color w:val="000000"/>
          <w:sz w:val="32"/>
          <w:szCs w:val="32"/>
        </w:rPr>
        <w:lastRenderedPageBreak/>
        <w:t>PHÂN CHIA CÔNG VIỆC</w:t>
      </w:r>
      <w:bookmarkEnd w:id="48"/>
    </w:p>
    <w:p w14:paraId="1D3C63DA" w14:textId="77777777" w:rsidR="00A74684" w:rsidRPr="00A74684" w:rsidRDefault="00A74684" w:rsidP="00A74684">
      <w:pPr>
        <w:widowControl w:val="0"/>
        <w:spacing w:after="0" w:line="240" w:lineRule="auto"/>
        <w:rPr>
          <w:rFonts w:ascii="Times New Roman" w:eastAsia="Times New Roman" w:hAnsi="Times New Roman" w:cs="Times New Roman"/>
        </w:rPr>
      </w:pPr>
    </w:p>
    <w:p w14:paraId="30CF5E97" w14:textId="77777777" w:rsidR="00A74684" w:rsidRPr="00A74684" w:rsidRDefault="00A74684" w:rsidP="00A74684">
      <w:pPr>
        <w:widowControl w:val="0"/>
        <w:spacing w:after="0" w:line="240" w:lineRule="auto"/>
        <w:rPr>
          <w:rFonts w:ascii="Times New Roman" w:eastAsia="Times New Roman" w:hAnsi="Times New Roman" w:cs="Times New Roman"/>
        </w:rPr>
      </w:pPr>
    </w:p>
    <w:tbl>
      <w:tblPr>
        <w:tblW w:w="10530" w:type="dxa"/>
        <w:tblInd w:w="-118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162"/>
        <w:gridCol w:w="1546"/>
        <w:gridCol w:w="5822"/>
      </w:tblGrid>
      <w:tr w:rsidR="00A74684" w:rsidRPr="00A74684" w14:paraId="25559108" w14:textId="77777777" w:rsidTr="00A74684">
        <w:trPr>
          <w:trHeight w:val="575"/>
        </w:trPr>
        <w:tc>
          <w:tcPr>
            <w:tcW w:w="3162" w:type="dxa"/>
            <w:tcBorders>
              <w:top w:val="single" w:sz="8" w:space="0" w:color="000000"/>
              <w:left w:val="single" w:sz="8" w:space="0" w:color="000000"/>
              <w:bottom w:val="single" w:sz="8" w:space="0" w:color="000000"/>
              <w:right w:val="single" w:sz="8" w:space="0" w:color="000000"/>
            </w:tcBorders>
            <w:shd w:val="clear" w:color="auto" w:fill="BFBFBF"/>
            <w:hideMark/>
          </w:tcPr>
          <w:p w14:paraId="1E6C89C5" w14:textId="77777777" w:rsidR="00A74684" w:rsidRPr="00A74684" w:rsidRDefault="00A74684" w:rsidP="00A74684">
            <w:pPr>
              <w:widowControl w:val="0"/>
              <w:spacing w:before="240" w:after="0" w:line="360" w:lineRule="auto"/>
              <w:jc w:val="center"/>
              <w:rPr>
                <w:rFonts w:ascii="Times New Roman" w:eastAsia="Times New Roman" w:hAnsi="Times New Roman" w:cs="Times New Roman"/>
                <w:b/>
                <w:i/>
                <w:sz w:val="26"/>
                <w:szCs w:val="26"/>
                <w:lang w:val="vi-VN"/>
              </w:rPr>
            </w:pPr>
            <w:r w:rsidRPr="00A74684">
              <w:rPr>
                <w:rFonts w:ascii="Times New Roman" w:eastAsia="Times New Roman" w:hAnsi="Times New Roman" w:cs="Times New Roman"/>
                <w:b/>
                <w:i/>
                <w:sz w:val="26"/>
                <w:szCs w:val="26"/>
                <w:lang w:val="vi-VN"/>
              </w:rPr>
              <w:t>Tên sinh viên</w:t>
            </w:r>
          </w:p>
        </w:tc>
        <w:tc>
          <w:tcPr>
            <w:tcW w:w="1546" w:type="dxa"/>
            <w:tcBorders>
              <w:top w:val="single" w:sz="8" w:space="0" w:color="000000"/>
              <w:left w:val="nil"/>
              <w:bottom w:val="single" w:sz="8" w:space="0" w:color="000000"/>
              <w:right w:val="single" w:sz="8" w:space="0" w:color="000000"/>
            </w:tcBorders>
            <w:shd w:val="clear" w:color="auto" w:fill="BFBFBF"/>
            <w:hideMark/>
          </w:tcPr>
          <w:p w14:paraId="44EE05E9" w14:textId="77777777" w:rsidR="00A74684" w:rsidRPr="00A74684" w:rsidRDefault="00A74684" w:rsidP="00A74684">
            <w:pPr>
              <w:widowControl w:val="0"/>
              <w:spacing w:before="240" w:after="0" w:line="360" w:lineRule="auto"/>
              <w:jc w:val="center"/>
              <w:rPr>
                <w:rFonts w:ascii="Times New Roman" w:eastAsia="Times New Roman" w:hAnsi="Times New Roman" w:cs="Times New Roman"/>
                <w:b/>
                <w:i/>
                <w:sz w:val="26"/>
                <w:szCs w:val="26"/>
                <w:lang w:val="vi-VN"/>
              </w:rPr>
            </w:pPr>
            <w:r w:rsidRPr="00A74684">
              <w:rPr>
                <w:rFonts w:ascii="Times New Roman" w:eastAsia="Times New Roman" w:hAnsi="Times New Roman" w:cs="Times New Roman"/>
                <w:b/>
                <w:i/>
                <w:sz w:val="26"/>
                <w:szCs w:val="26"/>
                <w:lang w:val="vi-VN"/>
              </w:rPr>
              <w:t>MSSV</w:t>
            </w:r>
          </w:p>
        </w:tc>
        <w:tc>
          <w:tcPr>
            <w:tcW w:w="5822" w:type="dxa"/>
            <w:tcBorders>
              <w:top w:val="single" w:sz="8" w:space="0" w:color="000000"/>
              <w:left w:val="nil"/>
              <w:bottom w:val="single" w:sz="8" w:space="0" w:color="000000"/>
              <w:right w:val="single" w:sz="8" w:space="0" w:color="000000"/>
            </w:tcBorders>
            <w:shd w:val="clear" w:color="auto" w:fill="BFBFBF"/>
            <w:hideMark/>
          </w:tcPr>
          <w:p w14:paraId="7A659016" w14:textId="77777777" w:rsidR="00A74684" w:rsidRPr="00A74684" w:rsidRDefault="00A74684" w:rsidP="00A74684">
            <w:pPr>
              <w:widowControl w:val="0"/>
              <w:spacing w:before="240" w:after="0" w:line="360" w:lineRule="auto"/>
              <w:jc w:val="center"/>
              <w:rPr>
                <w:rFonts w:ascii="Times New Roman" w:eastAsia="Times New Roman" w:hAnsi="Times New Roman" w:cs="Times New Roman"/>
                <w:b/>
                <w:i/>
                <w:sz w:val="26"/>
                <w:szCs w:val="26"/>
                <w:lang w:val="vi-VN"/>
              </w:rPr>
            </w:pPr>
            <w:r w:rsidRPr="00A74684">
              <w:rPr>
                <w:rFonts w:ascii="Times New Roman" w:eastAsia="Times New Roman" w:hAnsi="Times New Roman" w:cs="Times New Roman"/>
                <w:b/>
                <w:i/>
                <w:sz w:val="26"/>
                <w:szCs w:val="26"/>
                <w:lang w:val="vi-VN"/>
              </w:rPr>
              <w:t>Phân công công việc</w:t>
            </w:r>
          </w:p>
        </w:tc>
      </w:tr>
      <w:tr w:rsidR="00A74684" w:rsidRPr="00A74684" w14:paraId="074C37F2" w14:textId="77777777" w:rsidTr="00A74684">
        <w:trPr>
          <w:trHeight w:val="1191"/>
        </w:trPr>
        <w:tc>
          <w:tcPr>
            <w:tcW w:w="3162" w:type="dxa"/>
            <w:tcBorders>
              <w:top w:val="nil"/>
              <w:left w:val="single" w:sz="8" w:space="0" w:color="000000"/>
              <w:bottom w:val="single" w:sz="8" w:space="0" w:color="000000"/>
              <w:right w:val="single" w:sz="8" w:space="0" w:color="000000"/>
            </w:tcBorders>
            <w:hideMark/>
          </w:tcPr>
          <w:p w14:paraId="5EA9AF41" w14:textId="77777777" w:rsidR="00A74684" w:rsidRPr="00A74684" w:rsidRDefault="00A74684" w:rsidP="00A74684">
            <w:pPr>
              <w:widowControl w:val="0"/>
              <w:spacing w:before="240" w:after="0" w:line="360" w:lineRule="auto"/>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rPr>
              <w:t>Huỳnh Quý Thanh</w:t>
            </w:r>
          </w:p>
        </w:tc>
        <w:tc>
          <w:tcPr>
            <w:tcW w:w="1546" w:type="dxa"/>
            <w:tcBorders>
              <w:top w:val="nil"/>
              <w:left w:val="nil"/>
              <w:bottom w:val="single" w:sz="8" w:space="0" w:color="000000"/>
              <w:right w:val="single" w:sz="8" w:space="0" w:color="000000"/>
            </w:tcBorders>
            <w:hideMark/>
          </w:tcPr>
          <w:p w14:paraId="2EB5382A" w14:textId="77777777" w:rsidR="00A74684" w:rsidRPr="00A74684" w:rsidRDefault="00A74684" w:rsidP="00A74684">
            <w:pPr>
              <w:widowControl w:val="0"/>
              <w:spacing w:before="240" w:after="0" w:line="360" w:lineRule="auto"/>
              <w:jc w:val="center"/>
              <w:rPr>
                <w:rFonts w:ascii="Times New Roman" w:eastAsia="Times New Roman" w:hAnsi="Times New Roman" w:cs="Times New Roman"/>
                <w:bCs/>
                <w:sz w:val="26"/>
                <w:szCs w:val="26"/>
                <w:lang w:val="vi-VN"/>
              </w:rPr>
            </w:pPr>
            <w:r w:rsidRPr="00A74684">
              <w:rPr>
                <w:rFonts w:ascii="Times New Roman" w:eastAsia="Times New Roman" w:hAnsi="Times New Roman" w:cs="Times New Roman"/>
                <w:bCs/>
                <w:sz w:val="26"/>
                <w:szCs w:val="26"/>
                <w:lang w:val="vi-VN"/>
              </w:rPr>
              <w:t>4501104212</w:t>
            </w:r>
          </w:p>
        </w:tc>
        <w:tc>
          <w:tcPr>
            <w:tcW w:w="5822" w:type="dxa"/>
            <w:tcBorders>
              <w:top w:val="nil"/>
              <w:left w:val="nil"/>
              <w:bottom w:val="single" w:sz="8" w:space="0" w:color="000000"/>
              <w:right w:val="single" w:sz="8" w:space="0" w:color="000000"/>
            </w:tcBorders>
            <w:hideMark/>
          </w:tcPr>
          <w:p w14:paraId="79387E25" w14:textId="4B79EFF9" w:rsidR="00A74684" w:rsidRPr="00A74684" w:rsidRDefault="00A74684" w:rsidP="00A74684">
            <w:pPr>
              <w:widowControl w:val="0"/>
              <w:spacing w:before="240" w:after="0" w:line="360" w:lineRule="auto"/>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rPr>
              <w:t>-Backend: thiết kế Database, viết API cho trang web với các tính năng quản lý, đăng nhập …,  chức năng thanh toán) …</w:t>
            </w:r>
          </w:p>
        </w:tc>
      </w:tr>
      <w:tr w:rsidR="00A74684" w:rsidRPr="00A74684" w14:paraId="681BC9D6" w14:textId="77777777" w:rsidTr="00A74684">
        <w:trPr>
          <w:trHeight w:val="867"/>
        </w:trPr>
        <w:tc>
          <w:tcPr>
            <w:tcW w:w="3162" w:type="dxa"/>
            <w:tcBorders>
              <w:top w:val="nil"/>
              <w:left w:val="single" w:sz="8" w:space="0" w:color="000000"/>
              <w:bottom w:val="single" w:sz="8" w:space="0" w:color="000000"/>
              <w:right w:val="single" w:sz="8" w:space="0" w:color="000000"/>
            </w:tcBorders>
            <w:hideMark/>
          </w:tcPr>
          <w:p w14:paraId="120B04FA" w14:textId="205C663C" w:rsidR="00A74684" w:rsidRPr="00A74684" w:rsidRDefault="00801967" w:rsidP="00A74684">
            <w:pPr>
              <w:widowControl w:val="0"/>
              <w:spacing w:before="240" w:after="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Hồ Sỹ Chiến</w:t>
            </w:r>
          </w:p>
        </w:tc>
        <w:tc>
          <w:tcPr>
            <w:tcW w:w="1546" w:type="dxa"/>
            <w:tcBorders>
              <w:top w:val="nil"/>
              <w:left w:val="nil"/>
              <w:bottom w:val="single" w:sz="8" w:space="0" w:color="000000"/>
              <w:right w:val="single" w:sz="8" w:space="0" w:color="000000"/>
            </w:tcBorders>
            <w:hideMark/>
          </w:tcPr>
          <w:p w14:paraId="4BCA97ED" w14:textId="73EB4413" w:rsidR="00A74684" w:rsidRPr="00A74684" w:rsidRDefault="00A74684" w:rsidP="00A74684">
            <w:pPr>
              <w:widowControl w:val="0"/>
              <w:spacing w:before="240" w:after="0" w:line="360" w:lineRule="auto"/>
              <w:jc w:val="both"/>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lang w:val="vi-VN"/>
              </w:rPr>
              <w:t>45011040</w:t>
            </w:r>
            <w:r w:rsidR="00801967">
              <w:rPr>
                <w:rFonts w:ascii="Times New Roman" w:eastAsia="Times New Roman" w:hAnsi="Times New Roman" w:cs="Times New Roman"/>
                <w:bCs/>
                <w:sz w:val="26"/>
                <w:szCs w:val="26"/>
              </w:rPr>
              <w:t>27</w:t>
            </w:r>
          </w:p>
        </w:tc>
        <w:tc>
          <w:tcPr>
            <w:tcW w:w="5822" w:type="dxa"/>
            <w:tcBorders>
              <w:top w:val="nil"/>
              <w:left w:val="nil"/>
              <w:bottom w:val="single" w:sz="8" w:space="0" w:color="000000"/>
              <w:right w:val="single" w:sz="8" w:space="0" w:color="000000"/>
            </w:tcBorders>
            <w:hideMark/>
          </w:tcPr>
          <w:p w14:paraId="36334646" w14:textId="23B5D1C5" w:rsidR="00A74684" w:rsidRPr="00A74684" w:rsidRDefault="00A74684" w:rsidP="00A74684">
            <w:pPr>
              <w:widowControl w:val="0"/>
              <w:spacing w:before="240" w:after="0" w:line="360" w:lineRule="auto"/>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rPr>
              <w:t>-Frontend: các chức năng giỏ hàng, đặt hàng, các chức năng quản lý hóa đơn, chi tiết hóa đơn, quản lý sản phẩm, đăng ký đăng nhập, ….</w:t>
            </w:r>
          </w:p>
        </w:tc>
      </w:tr>
      <w:tr w:rsidR="00A74684" w:rsidRPr="00A74684" w14:paraId="7E34332C" w14:textId="77777777" w:rsidTr="00A74684">
        <w:trPr>
          <w:trHeight w:val="1164"/>
        </w:trPr>
        <w:tc>
          <w:tcPr>
            <w:tcW w:w="3162" w:type="dxa"/>
            <w:tcBorders>
              <w:top w:val="nil"/>
              <w:left w:val="single" w:sz="8" w:space="0" w:color="000000"/>
              <w:bottom w:val="single" w:sz="8" w:space="0" w:color="000000"/>
              <w:right w:val="single" w:sz="8" w:space="0" w:color="000000"/>
            </w:tcBorders>
          </w:tcPr>
          <w:p w14:paraId="0D1B11DA" w14:textId="010ED428" w:rsidR="00A74684" w:rsidRPr="00A74684" w:rsidRDefault="00A74684" w:rsidP="00A74684">
            <w:pPr>
              <w:widowControl w:val="0"/>
              <w:spacing w:after="0" w:line="240" w:lineRule="auto"/>
              <w:rPr>
                <w:rFonts w:ascii="Times New Roman" w:eastAsia="Times New Roman" w:hAnsi="Times New Roman" w:cs="Times New Roman"/>
                <w:lang w:val="vi-VN"/>
              </w:rPr>
            </w:pPr>
          </w:p>
          <w:p w14:paraId="62889C61" w14:textId="144149FF" w:rsidR="00A74684" w:rsidRPr="00A74684" w:rsidRDefault="00801967" w:rsidP="00A74684">
            <w:pPr>
              <w:widowControl w:val="0"/>
              <w:spacing w:after="0" w:line="240" w:lineRule="auto"/>
              <w:rPr>
                <w:rFonts w:ascii="Times New Roman" w:eastAsia="Times New Roman" w:hAnsi="Times New Roman" w:cs="Times New Roman"/>
                <w:bCs/>
                <w:sz w:val="26"/>
                <w:szCs w:val="26"/>
                <w:lang w:val="vi-VN"/>
              </w:rPr>
            </w:pPr>
            <w:r w:rsidRPr="00801967">
              <w:rPr>
                <w:rFonts w:ascii="Times New Roman" w:eastAsia="Times New Roman" w:hAnsi="Times New Roman" w:cs="Times New Roman"/>
                <w:bCs/>
                <w:sz w:val="26"/>
                <w:szCs w:val="26"/>
                <w:lang w:val="vi-VN"/>
              </w:rPr>
              <w:t xml:space="preserve">Châu Ngọc Minh   </w:t>
            </w:r>
          </w:p>
        </w:tc>
        <w:tc>
          <w:tcPr>
            <w:tcW w:w="1546" w:type="dxa"/>
            <w:tcBorders>
              <w:top w:val="nil"/>
              <w:left w:val="nil"/>
              <w:bottom w:val="single" w:sz="8" w:space="0" w:color="000000"/>
              <w:right w:val="single" w:sz="8" w:space="0" w:color="000000"/>
            </w:tcBorders>
            <w:hideMark/>
          </w:tcPr>
          <w:p w14:paraId="2DE41A51" w14:textId="464509E6" w:rsidR="00A74684" w:rsidRPr="00A74684" w:rsidRDefault="00A74684" w:rsidP="00A74684">
            <w:pPr>
              <w:widowControl w:val="0"/>
              <w:spacing w:before="240" w:after="0" w:line="360" w:lineRule="auto"/>
              <w:jc w:val="both"/>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lang w:val="vi-VN"/>
              </w:rPr>
              <w:t>4</w:t>
            </w:r>
            <w:r w:rsidR="00801967">
              <w:rPr>
                <w:rFonts w:ascii="Times New Roman" w:eastAsia="Times New Roman" w:hAnsi="Times New Roman" w:cs="Times New Roman"/>
                <w:bCs/>
                <w:sz w:val="26"/>
                <w:szCs w:val="26"/>
              </w:rPr>
              <w:t>6</w:t>
            </w:r>
            <w:r w:rsidRPr="00A74684">
              <w:rPr>
                <w:rFonts w:ascii="Times New Roman" w:eastAsia="Times New Roman" w:hAnsi="Times New Roman" w:cs="Times New Roman"/>
                <w:bCs/>
                <w:sz w:val="26"/>
                <w:szCs w:val="26"/>
                <w:lang w:val="vi-VN"/>
              </w:rPr>
              <w:t>011041</w:t>
            </w:r>
            <w:r w:rsidR="00801967">
              <w:rPr>
                <w:rFonts w:ascii="Times New Roman" w:eastAsia="Times New Roman" w:hAnsi="Times New Roman" w:cs="Times New Roman"/>
                <w:bCs/>
                <w:sz w:val="26"/>
                <w:szCs w:val="26"/>
              </w:rPr>
              <w:t>06</w:t>
            </w:r>
          </w:p>
        </w:tc>
        <w:tc>
          <w:tcPr>
            <w:tcW w:w="5822" w:type="dxa"/>
            <w:tcBorders>
              <w:top w:val="nil"/>
              <w:left w:val="nil"/>
              <w:bottom w:val="single" w:sz="8" w:space="0" w:color="000000"/>
              <w:right w:val="single" w:sz="8" w:space="0" w:color="000000"/>
            </w:tcBorders>
            <w:hideMark/>
          </w:tcPr>
          <w:p w14:paraId="22D2708A" w14:textId="47270FB3" w:rsidR="00A74684" w:rsidRPr="00A74684" w:rsidRDefault="00A74684" w:rsidP="00A74684">
            <w:pPr>
              <w:widowControl w:val="0"/>
              <w:spacing w:before="240" w:after="0" w:line="360" w:lineRule="auto"/>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rPr>
              <w:t>-Frontend: các chức năng quản lý, trang người dùng như xem sản phẩm, các tính năng hỗ trợ ( email …)</w:t>
            </w:r>
          </w:p>
        </w:tc>
      </w:tr>
      <w:tr w:rsidR="00A74684" w:rsidRPr="00A74684" w14:paraId="3E1488EB" w14:textId="77777777" w:rsidTr="00A74684">
        <w:trPr>
          <w:trHeight w:val="1011"/>
        </w:trPr>
        <w:tc>
          <w:tcPr>
            <w:tcW w:w="3162" w:type="dxa"/>
            <w:tcBorders>
              <w:top w:val="nil"/>
              <w:left w:val="single" w:sz="8" w:space="0" w:color="000000"/>
              <w:bottom w:val="single" w:sz="8" w:space="0" w:color="000000"/>
              <w:right w:val="single" w:sz="8" w:space="0" w:color="000000"/>
            </w:tcBorders>
          </w:tcPr>
          <w:p w14:paraId="339C2568" w14:textId="6316FC74" w:rsidR="00A74684" w:rsidRPr="00A74684" w:rsidRDefault="00A74684" w:rsidP="00A74684">
            <w:pPr>
              <w:widowControl w:val="0"/>
              <w:spacing w:after="0" w:line="240" w:lineRule="auto"/>
              <w:rPr>
                <w:rFonts w:ascii="Times New Roman" w:eastAsia="Times New Roman" w:hAnsi="Times New Roman" w:cs="Times New Roman"/>
                <w:lang w:val="vi-VN"/>
              </w:rPr>
            </w:pPr>
          </w:p>
          <w:p w14:paraId="0853DB87" w14:textId="361D78EE" w:rsidR="00A74684" w:rsidRPr="00A74684" w:rsidRDefault="00801967" w:rsidP="00A74684">
            <w:pPr>
              <w:widowControl w:val="0"/>
              <w:spacing w:after="0" w:line="24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Nguyễn Đăng Khoa ( lớp thứ 3)</w:t>
            </w:r>
          </w:p>
        </w:tc>
        <w:tc>
          <w:tcPr>
            <w:tcW w:w="1546" w:type="dxa"/>
            <w:tcBorders>
              <w:top w:val="nil"/>
              <w:left w:val="nil"/>
              <w:bottom w:val="single" w:sz="8" w:space="0" w:color="000000"/>
              <w:right w:val="single" w:sz="8" w:space="0" w:color="000000"/>
            </w:tcBorders>
            <w:hideMark/>
          </w:tcPr>
          <w:p w14:paraId="14198E3B" w14:textId="77F4E29E" w:rsidR="00A74684" w:rsidRPr="00A74684" w:rsidRDefault="00A74684" w:rsidP="00A74684">
            <w:pPr>
              <w:widowControl w:val="0"/>
              <w:spacing w:before="240" w:after="0" w:line="360" w:lineRule="auto"/>
              <w:jc w:val="both"/>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lang w:val="vi-VN"/>
              </w:rPr>
              <w:t>4501104</w:t>
            </w:r>
            <w:r w:rsidR="00801967">
              <w:rPr>
                <w:rFonts w:ascii="Times New Roman" w:eastAsia="Times New Roman" w:hAnsi="Times New Roman" w:cs="Times New Roman"/>
                <w:bCs/>
                <w:sz w:val="26"/>
                <w:szCs w:val="26"/>
              </w:rPr>
              <w:t>113</w:t>
            </w:r>
          </w:p>
        </w:tc>
        <w:tc>
          <w:tcPr>
            <w:tcW w:w="5822" w:type="dxa"/>
            <w:tcBorders>
              <w:top w:val="nil"/>
              <w:left w:val="nil"/>
              <w:bottom w:val="single" w:sz="8" w:space="0" w:color="000000"/>
              <w:right w:val="single" w:sz="8" w:space="0" w:color="000000"/>
            </w:tcBorders>
            <w:hideMark/>
          </w:tcPr>
          <w:p w14:paraId="33722C26" w14:textId="77777777" w:rsidR="00A74684" w:rsidRPr="00A74684" w:rsidRDefault="00A74684" w:rsidP="00A74684">
            <w:pPr>
              <w:widowControl w:val="0"/>
              <w:spacing w:before="240" w:after="0" w:line="360" w:lineRule="auto"/>
              <w:rPr>
                <w:rFonts w:ascii="Times New Roman" w:eastAsia="Times New Roman" w:hAnsi="Times New Roman" w:cs="Times New Roman"/>
                <w:bCs/>
                <w:sz w:val="26"/>
                <w:szCs w:val="26"/>
                <w:lang w:val="vi-VN"/>
              </w:rPr>
            </w:pPr>
            <w:r w:rsidRPr="00A74684">
              <w:rPr>
                <w:rFonts w:ascii="Times New Roman" w:eastAsia="Times New Roman" w:hAnsi="Times New Roman" w:cs="Times New Roman"/>
                <w:bCs/>
                <w:sz w:val="26"/>
                <w:szCs w:val="26"/>
              </w:rPr>
              <w:t>-Frontend: chức năng quản lý user, trang người dùng như xem sản phẩm, chi tiết của sản phẩm, sản phẩm liên quan, các tính năng hỗ trợ …</w:t>
            </w:r>
          </w:p>
        </w:tc>
      </w:tr>
      <w:tr w:rsidR="00A74684" w:rsidRPr="00A74684" w14:paraId="258A1EF9" w14:textId="77777777" w:rsidTr="00A74684">
        <w:trPr>
          <w:trHeight w:val="1065"/>
        </w:trPr>
        <w:tc>
          <w:tcPr>
            <w:tcW w:w="3162" w:type="dxa"/>
            <w:tcBorders>
              <w:top w:val="single" w:sz="4" w:space="0" w:color="auto"/>
              <w:left w:val="single" w:sz="4" w:space="0" w:color="auto"/>
              <w:bottom w:val="single" w:sz="4" w:space="0" w:color="auto"/>
              <w:right w:val="single" w:sz="4" w:space="0" w:color="auto"/>
            </w:tcBorders>
            <w:hideMark/>
          </w:tcPr>
          <w:p w14:paraId="796A83DF" w14:textId="77777777" w:rsidR="00A74684" w:rsidRPr="00A74684" w:rsidRDefault="00A74684" w:rsidP="00A74684">
            <w:pPr>
              <w:widowControl w:val="0"/>
              <w:spacing w:before="240" w:after="0" w:line="360" w:lineRule="auto"/>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rPr>
              <w:t>Võ Minh Nhựt</w:t>
            </w:r>
          </w:p>
        </w:tc>
        <w:tc>
          <w:tcPr>
            <w:tcW w:w="1546" w:type="dxa"/>
            <w:tcBorders>
              <w:top w:val="single" w:sz="4" w:space="0" w:color="auto"/>
              <w:left w:val="single" w:sz="4" w:space="0" w:color="auto"/>
              <w:bottom w:val="single" w:sz="4" w:space="0" w:color="auto"/>
              <w:right w:val="single" w:sz="4" w:space="0" w:color="auto"/>
            </w:tcBorders>
            <w:hideMark/>
          </w:tcPr>
          <w:p w14:paraId="065204D7" w14:textId="77777777" w:rsidR="00A74684" w:rsidRPr="00A74684" w:rsidRDefault="00A74684" w:rsidP="00A74684">
            <w:pPr>
              <w:widowControl w:val="0"/>
              <w:spacing w:before="240" w:after="0" w:line="360" w:lineRule="auto"/>
              <w:jc w:val="both"/>
              <w:rPr>
                <w:rFonts w:ascii="Times New Roman" w:eastAsia="Times New Roman" w:hAnsi="Times New Roman" w:cs="Times New Roman"/>
                <w:bCs/>
                <w:sz w:val="26"/>
                <w:szCs w:val="26"/>
                <w:lang w:val="vi-VN"/>
              </w:rPr>
            </w:pPr>
            <w:r w:rsidRPr="00A74684">
              <w:rPr>
                <w:rFonts w:ascii="Times New Roman" w:eastAsia="Times New Roman" w:hAnsi="Times New Roman" w:cs="Times New Roman"/>
                <w:bCs/>
                <w:sz w:val="26"/>
                <w:szCs w:val="26"/>
                <w:lang w:val="vi-VN"/>
              </w:rPr>
              <w:t>4501104167</w:t>
            </w:r>
          </w:p>
        </w:tc>
        <w:tc>
          <w:tcPr>
            <w:tcW w:w="5822" w:type="dxa"/>
            <w:tcBorders>
              <w:top w:val="single" w:sz="4" w:space="0" w:color="auto"/>
              <w:left w:val="single" w:sz="4" w:space="0" w:color="auto"/>
              <w:bottom w:val="single" w:sz="4" w:space="0" w:color="auto"/>
              <w:right w:val="single" w:sz="4" w:space="0" w:color="auto"/>
            </w:tcBorders>
            <w:hideMark/>
          </w:tcPr>
          <w:p w14:paraId="13906547" w14:textId="38B6306C" w:rsidR="00A74684" w:rsidRPr="00A74684" w:rsidRDefault="00A74684" w:rsidP="00A74684">
            <w:pPr>
              <w:widowControl w:val="0"/>
              <w:spacing w:before="240" w:after="0" w:line="360" w:lineRule="auto"/>
              <w:rPr>
                <w:rFonts w:ascii="Times New Roman" w:eastAsia="Times New Roman" w:hAnsi="Times New Roman" w:cs="Times New Roman"/>
                <w:bCs/>
                <w:sz w:val="26"/>
                <w:szCs w:val="26"/>
              </w:rPr>
            </w:pPr>
            <w:r w:rsidRPr="00A74684">
              <w:rPr>
                <w:rFonts w:ascii="Times New Roman" w:eastAsia="Times New Roman" w:hAnsi="Times New Roman" w:cs="Times New Roman"/>
                <w:bCs/>
                <w:sz w:val="26"/>
                <w:szCs w:val="26"/>
              </w:rPr>
              <w:t xml:space="preserve">-Backend: thiết kế Database, </w:t>
            </w:r>
            <w:r w:rsidR="00801967">
              <w:rPr>
                <w:rFonts w:ascii="Times New Roman" w:eastAsia="Times New Roman" w:hAnsi="Times New Roman" w:cs="Times New Roman"/>
                <w:bCs/>
                <w:sz w:val="26"/>
                <w:szCs w:val="26"/>
              </w:rPr>
              <w:t xml:space="preserve"> </w:t>
            </w:r>
            <w:r w:rsidRPr="00A74684">
              <w:rPr>
                <w:rFonts w:ascii="Times New Roman" w:eastAsia="Times New Roman" w:hAnsi="Times New Roman" w:cs="Times New Roman"/>
                <w:bCs/>
                <w:sz w:val="26"/>
                <w:szCs w:val="26"/>
              </w:rPr>
              <w:t>với các tính năng sản phẩm, danh mục, quản lý đơn hàng</w:t>
            </w:r>
          </w:p>
        </w:tc>
      </w:tr>
    </w:tbl>
    <w:p w14:paraId="3ED3098E" w14:textId="77777777" w:rsidR="00A74684" w:rsidRPr="00A74684" w:rsidRDefault="00A74684" w:rsidP="00A74684">
      <w:pPr>
        <w:widowControl w:val="0"/>
        <w:spacing w:before="240" w:after="240" w:line="360" w:lineRule="auto"/>
        <w:ind w:left="360"/>
        <w:jc w:val="both"/>
        <w:rPr>
          <w:rFonts w:ascii="Times New Roman" w:eastAsia="Times New Roman" w:hAnsi="Times New Roman" w:cs="Times New Roman"/>
          <w:b/>
          <w:sz w:val="20"/>
          <w:szCs w:val="20"/>
          <w:lang w:val="vi-VN"/>
        </w:rPr>
      </w:pPr>
      <w:r w:rsidRPr="00A74684">
        <w:rPr>
          <w:rFonts w:ascii="Times New Roman" w:eastAsia="Times New Roman" w:hAnsi="Times New Roman" w:cs="Times New Roman"/>
          <w:b/>
          <w:sz w:val="20"/>
          <w:szCs w:val="20"/>
          <w:lang w:val="vi-VN"/>
        </w:rPr>
        <w:t xml:space="preserve"> </w:t>
      </w:r>
    </w:p>
    <w:p w14:paraId="412250EC" w14:textId="77777777" w:rsidR="00A74684" w:rsidRPr="00A74684" w:rsidRDefault="00A74684" w:rsidP="00A74684">
      <w:pPr>
        <w:widowControl w:val="0"/>
        <w:spacing w:before="3" w:after="0" w:line="240" w:lineRule="auto"/>
        <w:rPr>
          <w:rFonts w:ascii="Times New Roman" w:eastAsia="Times New Roman" w:hAnsi="Times New Roman" w:cs="Times New Roman"/>
          <w:b/>
          <w:sz w:val="20"/>
          <w:szCs w:val="20"/>
          <w:lang w:val="vi-VN"/>
        </w:rPr>
      </w:pPr>
    </w:p>
    <w:p w14:paraId="20090A26" w14:textId="77777777" w:rsidR="00FA05C0" w:rsidRPr="00FA05C0" w:rsidRDefault="00FA05C0" w:rsidP="00FA05C0">
      <w:pPr>
        <w:rPr>
          <w:ins w:id="49" w:author="{0DB245BF-6FE1-4D65-9B13-384F7028DBC2}" w:date="2022-08-09T15:51:00Z"/>
          <w:rFonts w:ascii="Times New Roman" w:hAnsi="Times New Roman" w:cs="Times New Roman"/>
          <w:sz w:val="28"/>
          <w:lang w:val="vi-VN"/>
        </w:rPr>
      </w:pPr>
    </w:p>
    <w:p w14:paraId="6C477DC3" w14:textId="77777777" w:rsidR="00FA05C0" w:rsidRDefault="00FA05C0" w:rsidP="00001A3E">
      <w:pPr>
        <w:rPr>
          <w:rFonts w:ascii="Times New Roman" w:hAnsi="Times New Roman" w:cs="Times New Roman"/>
          <w:sz w:val="28"/>
        </w:rPr>
      </w:pPr>
    </w:p>
    <w:p w14:paraId="1F7F088D" w14:textId="77777777" w:rsidR="00125A88" w:rsidRPr="00001A3E" w:rsidRDefault="00125A88" w:rsidP="00001A3E">
      <w:pPr>
        <w:rPr>
          <w:rFonts w:ascii="Times New Roman" w:hAnsi="Times New Roman" w:cs="Times New Roman"/>
          <w:sz w:val="28"/>
        </w:rPr>
      </w:pPr>
    </w:p>
    <w:p w14:paraId="6777D01A" w14:textId="77777777" w:rsidR="00001A3E" w:rsidRPr="00001A3E" w:rsidRDefault="00001A3E" w:rsidP="00001A3E"/>
    <w:p w14:paraId="7A776F33" w14:textId="77777777" w:rsidR="00001A3E" w:rsidRPr="00001A3E" w:rsidRDefault="00001A3E" w:rsidP="00001A3E"/>
    <w:p w14:paraId="52F1FE19" w14:textId="6D66D787" w:rsidR="00001A3E" w:rsidRPr="00001A3E" w:rsidRDefault="00001A3E" w:rsidP="00001A3E"/>
    <w:sectPr w:rsidR="00001A3E" w:rsidRPr="00001A3E" w:rsidSect="00533F45">
      <w:headerReference w:type="default" r:id="rId57"/>
      <w:footerReference w:type="default" r:id="rId5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C606D" w14:textId="77777777" w:rsidR="00EF00D4" w:rsidRDefault="00EF00D4" w:rsidP="00533F45">
      <w:pPr>
        <w:spacing w:after="0" w:line="240" w:lineRule="auto"/>
      </w:pPr>
      <w:r>
        <w:separator/>
      </w:r>
    </w:p>
  </w:endnote>
  <w:endnote w:type="continuationSeparator" w:id="0">
    <w:p w14:paraId="696E9730" w14:textId="77777777" w:rsidR="00EF00D4" w:rsidRDefault="00EF00D4" w:rsidP="00533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E6FBA" w14:textId="77777777" w:rsidR="00533F45" w:rsidRDefault="00533F45">
    <w:pPr>
      <w:pStyle w:val="Footer"/>
      <w:jc w:val="center"/>
    </w:pPr>
  </w:p>
  <w:p w14:paraId="45A12CB4" w14:textId="77777777" w:rsidR="00533F45" w:rsidRDefault="00533F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127642"/>
      <w:docPartObj>
        <w:docPartGallery w:val="Page Numbers (Bottom of Page)"/>
        <w:docPartUnique/>
      </w:docPartObj>
    </w:sdtPr>
    <w:sdtEndPr>
      <w:rPr>
        <w:noProof/>
        <w:sz w:val="28"/>
      </w:rPr>
    </w:sdtEndPr>
    <w:sdtContent>
      <w:p w14:paraId="0DD0E7DE" w14:textId="77777777" w:rsidR="00533F45" w:rsidRPr="00533F45" w:rsidRDefault="00533F45">
        <w:pPr>
          <w:pStyle w:val="Footer"/>
          <w:jc w:val="center"/>
          <w:rPr>
            <w:sz w:val="28"/>
          </w:rPr>
        </w:pPr>
        <w:r w:rsidRPr="00533F45">
          <w:rPr>
            <w:sz w:val="28"/>
          </w:rPr>
          <w:fldChar w:fldCharType="begin"/>
        </w:r>
        <w:r w:rsidRPr="00533F45">
          <w:rPr>
            <w:sz w:val="28"/>
          </w:rPr>
          <w:instrText xml:space="preserve"> PAGE   \* MERGEFORMAT </w:instrText>
        </w:r>
        <w:r w:rsidRPr="00533F45">
          <w:rPr>
            <w:sz w:val="28"/>
          </w:rPr>
          <w:fldChar w:fldCharType="separate"/>
        </w:r>
        <w:r w:rsidR="008812BF">
          <w:rPr>
            <w:noProof/>
            <w:sz w:val="28"/>
          </w:rPr>
          <w:t>2</w:t>
        </w:r>
        <w:r w:rsidRPr="00533F45">
          <w:rPr>
            <w:noProof/>
            <w:sz w:val="28"/>
          </w:rPr>
          <w:fldChar w:fldCharType="end"/>
        </w:r>
      </w:p>
    </w:sdtContent>
  </w:sdt>
  <w:p w14:paraId="225BE1A1" w14:textId="77777777" w:rsidR="00533F45" w:rsidRDefault="00533F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75A28" w14:textId="77777777" w:rsidR="00EF00D4" w:rsidRDefault="00EF00D4" w:rsidP="00533F45">
      <w:pPr>
        <w:spacing w:after="0" w:line="240" w:lineRule="auto"/>
      </w:pPr>
      <w:r>
        <w:separator/>
      </w:r>
    </w:p>
  </w:footnote>
  <w:footnote w:type="continuationSeparator" w:id="0">
    <w:p w14:paraId="1D73A122" w14:textId="77777777" w:rsidR="00EF00D4" w:rsidRDefault="00EF00D4" w:rsidP="00533F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9D6EE" w14:textId="77777777" w:rsidR="00533F45" w:rsidRDefault="00533F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5pt;height:11.5pt" o:bullet="t">
        <v:imagedata r:id="rId1" o:title="msoA279"/>
      </v:shape>
    </w:pict>
  </w:numPicBullet>
  <w:abstractNum w:abstractNumId="0" w15:restartNumberingAfterBreak="0">
    <w:nsid w:val="00EE62CD"/>
    <w:multiLevelType w:val="hybridMultilevel"/>
    <w:tmpl w:val="2E5C09F8"/>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D75364"/>
    <w:multiLevelType w:val="hybridMultilevel"/>
    <w:tmpl w:val="F6CA4DB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2E58F1"/>
    <w:multiLevelType w:val="hybridMultilevel"/>
    <w:tmpl w:val="BED0A9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8720D5"/>
    <w:multiLevelType w:val="multilevel"/>
    <w:tmpl w:val="A7725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327B9"/>
    <w:multiLevelType w:val="multilevel"/>
    <w:tmpl w:val="5A2EF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9524BD"/>
    <w:multiLevelType w:val="multilevel"/>
    <w:tmpl w:val="5ACCA7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D178F0"/>
    <w:multiLevelType w:val="multilevel"/>
    <w:tmpl w:val="D016706E"/>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9167A"/>
    <w:multiLevelType w:val="multilevel"/>
    <w:tmpl w:val="D1B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981B68"/>
    <w:multiLevelType w:val="multilevel"/>
    <w:tmpl w:val="347CF2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1C843CA9"/>
    <w:multiLevelType w:val="multilevel"/>
    <w:tmpl w:val="B2B41F9E"/>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5D4C8D"/>
    <w:multiLevelType w:val="hybridMultilevel"/>
    <w:tmpl w:val="F0126E6C"/>
    <w:lvl w:ilvl="0" w:tplc="76783D80">
      <w:start w:val="1"/>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B7115F"/>
    <w:multiLevelType w:val="multilevel"/>
    <w:tmpl w:val="38768C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D74255"/>
    <w:multiLevelType w:val="multilevel"/>
    <w:tmpl w:val="0C4E7D54"/>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D5829"/>
    <w:multiLevelType w:val="hybridMultilevel"/>
    <w:tmpl w:val="DF58E6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2030CE"/>
    <w:multiLevelType w:val="multilevel"/>
    <w:tmpl w:val="FAC28FE2"/>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5647F0"/>
    <w:multiLevelType w:val="multilevel"/>
    <w:tmpl w:val="0E1475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768776B"/>
    <w:multiLevelType w:val="hybridMultilevel"/>
    <w:tmpl w:val="F9166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E3027"/>
    <w:multiLevelType w:val="hybridMultilevel"/>
    <w:tmpl w:val="F738A4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5306C"/>
    <w:multiLevelType w:val="multilevel"/>
    <w:tmpl w:val="C69A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8E034D"/>
    <w:multiLevelType w:val="hybridMultilevel"/>
    <w:tmpl w:val="8D6E4266"/>
    <w:lvl w:ilvl="0" w:tplc="4C1075A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C81A1F"/>
    <w:multiLevelType w:val="multilevel"/>
    <w:tmpl w:val="AC24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303CE0"/>
    <w:multiLevelType w:val="hybridMultilevel"/>
    <w:tmpl w:val="1C2051F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387600"/>
    <w:multiLevelType w:val="hybridMultilevel"/>
    <w:tmpl w:val="527EFE20"/>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CA3DB2"/>
    <w:multiLevelType w:val="multilevel"/>
    <w:tmpl w:val="2688B170"/>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1F3471"/>
    <w:multiLevelType w:val="hybridMultilevel"/>
    <w:tmpl w:val="24A4F51E"/>
    <w:lvl w:ilvl="0" w:tplc="76783D80">
      <w:start w:val="1"/>
      <w:numFmt w:val="bullet"/>
      <w:lvlText w:val="-"/>
      <w:lvlJc w:val="left"/>
      <w:pPr>
        <w:ind w:left="720" w:hanging="360"/>
      </w:pPr>
      <w:rPr>
        <w:rFonts w:ascii="Arial" w:eastAsia="Times New Roman"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3122B4"/>
    <w:multiLevelType w:val="hybridMultilevel"/>
    <w:tmpl w:val="2B061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E45CCC"/>
    <w:multiLevelType w:val="hybridMultilevel"/>
    <w:tmpl w:val="7AFA4E1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5042AD"/>
    <w:multiLevelType w:val="hybridMultilevel"/>
    <w:tmpl w:val="51CA3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00576C"/>
    <w:multiLevelType w:val="hybridMultilevel"/>
    <w:tmpl w:val="438A8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E1495"/>
    <w:multiLevelType w:val="hybridMultilevel"/>
    <w:tmpl w:val="79866D18"/>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9402A72"/>
    <w:multiLevelType w:val="multilevel"/>
    <w:tmpl w:val="3AB2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17AA6"/>
    <w:multiLevelType w:val="multilevel"/>
    <w:tmpl w:val="FEF20D3A"/>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6C5465"/>
    <w:multiLevelType w:val="multilevel"/>
    <w:tmpl w:val="E42C085E"/>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1B7E9D"/>
    <w:multiLevelType w:val="multilevel"/>
    <w:tmpl w:val="453A4C26"/>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C358E8"/>
    <w:multiLevelType w:val="multilevel"/>
    <w:tmpl w:val="D15C5E54"/>
    <w:lvl w:ilvl="0">
      <w:start w:val="1"/>
      <w:numFmt w:val="bullet"/>
      <w:lvlText w:val="-"/>
      <w:lvlJc w:val="left"/>
      <w:pPr>
        <w:tabs>
          <w:tab w:val="num" w:pos="720"/>
        </w:tabs>
        <w:ind w:left="720" w:hanging="360"/>
      </w:pPr>
      <w:rPr>
        <w:rFonts w:ascii="Arial" w:eastAsia="Times New Roman" w:hAnsi="Arial" w:cs="Arial" w:hint="default"/>
        <w:b/>
        <w:sz w:val="20"/>
      </w:rPr>
    </w:lvl>
    <w:lvl w:ilvl="1">
      <w:start w:val="1"/>
      <w:numFmt w:val="decimal"/>
      <w:lvlText w:val="%2."/>
      <w:lvlJc w:val="left"/>
      <w:pPr>
        <w:ind w:left="1440" w:hanging="360"/>
      </w:pPr>
      <w:rPr>
        <w:rFonts w:asciiTheme="minorHAnsi" w:eastAsiaTheme="minorHAnsi" w:hAnsiTheme="minorHAnsi" w:cstheme="minorBidi" w:hint="default"/>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B1D23"/>
    <w:multiLevelType w:val="multilevel"/>
    <w:tmpl w:val="E70A1C3C"/>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F65DB"/>
    <w:multiLevelType w:val="hybridMultilevel"/>
    <w:tmpl w:val="F4120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573206"/>
    <w:multiLevelType w:val="multilevel"/>
    <w:tmpl w:val="C04819E0"/>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D80B2E"/>
    <w:multiLevelType w:val="hybridMultilevel"/>
    <w:tmpl w:val="123E2E34"/>
    <w:lvl w:ilvl="0" w:tplc="76783D80">
      <w:start w:val="1"/>
      <w:numFmt w:val="bullet"/>
      <w:lvlText w:val="-"/>
      <w:lvlJc w:val="left"/>
      <w:pPr>
        <w:ind w:left="720" w:hanging="360"/>
      </w:pPr>
      <w:rPr>
        <w:rFonts w:ascii="Arial" w:eastAsia="Times New Roman" w:hAnsi="Arial" w:cs="Arial"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CB657F"/>
    <w:multiLevelType w:val="multilevel"/>
    <w:tmpl w:val="1D12C5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DF65819"/>
    <w:multiLevelType w:val="hybridMultilevel"/>
    <w:tmpl w:val="FED85A64"/>
    <w:lvl w:ilvl="0" w:tplc="76783D80">
      <w:start w:val="1"/>
      <w:numFmt w:val="bullet"/>
      <w:lvlText w:val="-"/>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14B2087"/>
    <w:multiLevelType w:val="multilevel"/>
    <w:tmpl w:val="152812F2"/>
    <w:lvl w:ilvl="0">
      <w:start w:val="2"/>
      <w:numFmt w:val="bullet"/>
      <w:lvlText w:val="-"/>
      <w:lvlJc w:val="left"/>
      <w:pPr>
        <w:ind w:left="821" w:hanging="360"/>
      </w:pPr>
      <w:rPr>
        <w:rFonts w:ascii="Arial" w:eastAsia="Arial" w:hAnsi="Arial" w:cs="Arial"/>
      </w:rPr>
    </w:lvl>
    <w:lvl w:ilvl="1">
      <w:start w:val="1"/>
      <w:numFmt w:val="bullet"/>
      <w:lvlText w:val="o"/>
      <w:lvlJc w:val="left"/>
      <w:pPr>
        <w:ind w:left="1541" w:hanging="360"/>
      </w:pPr>
      <w:rPr>
        <w:rFonts w:ascii="Courier New" w:eastAsia="Courier New" w:hAnsi="Courier New" w:cs="Courier New"/>
      </w:rPr>
    </w:lvl>
    <w:lvl w:ilvl="2">
      <w:start w:val="1"/>
      <w:numFmt w:val="bullet"/>
      <w:lvlText w:val="▪"/>
      <w:lvlJc w:val="left"/>
      <w:pPr>
        <w:ind w:left="2261" w:hanging="360"/>
      </w:pPr>
      <w:rPr>
        <w:rFonts w:ascii="Noto Sans Symbols" w:eastAsia="Noto Sans Symbols" w:hAnsi="Noto Sans Symbols" w:cs="Noto Sans Symbols"/>
      </w:rPr>
    </w:lvl>
    <w:lvl w:ilvl="3">
      <w:start w:val="1"/>
      <w:numFmt w:val="bullet"/>
      <w:lvlText w:val="●"/>
      <w:lvlJc w:val="left"/>
      <w:pPr>
        <w:ind w:left="2981" w:hanging="360"/>
      </w:pPr>
      <w:rPr>
        <w:rFonts w:ascii="Noto Sans Symbols" w:eastAsia="Noto Sans Symbols" w:hAnsi="Noto Sans Symbols" w:cs="Noto Sans Symbols"/>
      </w:rPr>
    </w:lvl>
    <w:lvl w:ilvl="4">
      <w:start w:val="1"/>
      <w:numFmt w:val="bullet"/>
      <w:lvlText w:val="o"/>
      <w:lvlJc w:val="left"/>
      <w:pPr>
        <w:ind w:left="3701" w:hanging="360"/>
      </w:pPr>
      <w:rPr>
        <w:rFonts w:ascii="Courier New" w:eastAsia="Courier New" w:hAnsi="Courier New" w:cs="Courier New"/>
      </w:rPr>
    </w:lvl>
    <w:lvl w:ilvl="5">
      <w:start w:val="1"/>
      <w:numFmt w:val="bullet"/>
      <w:lvlText w:val="▪"/>
      <w:lvlJc w:val="left"/>
      <w:pPr>
        <w:ind w:left="4421" w:hanging="360"/>
      </w:pPr>
      <w:rPr>
        <w:rFonts w:ascii="Noto Sans Symbols" w:eastAsia="Noto Sans Symbols" w:hAnsi="Noto Sans Symbols" w:cs="Noto Sans Symbols"/>
      </w:rPr>
    </w:lvl>
    <w:lvl w:ilvl="6">
      <w:start w:val="1"/>
      <w:numFmt w:val="bullet"/>
      <w:lvlText w:val="●"/>
      <w:lvlJc w:val="left"/>
      <w:pPr>
        <w:ind w:left="5141" w:hanging="360"/>
      </w:pPr>
      <w:rPr>
        <w:rFonts w:ascii="Noto Sans Symbols" w:eastAsia="Noto Sans Symbols" w:hAnsi="Noto Sans Symbols" w:cs="Noto Sans Symbols"/>
      </w:rPr>
    </w:lvl>
    <w:lvl w:ilvl="7">
      <w:start w:val="1"/>
      <w:numFmt w:val="bullet"/>
      <w:lvlText w:val="o"/>
      <w:lvlJc w:val="left"/>
      <w:pPr>
        <w:ind w:left="5861" w:hanging="360"/>
      </w:pPr>
      <w:rPr>
        <w:rFonts w:ascii="Courier New" w:eastAsia="Courier New" w:hAnsi="Courier New" w:cs="Courier New"/>
      </w:rPr>
    </w:lvl>
    <w:lvl w:ilvl="8">
      <w:start w:val="1"/>
      <w:numFmt w:val="bullet"/>
      <w:lvlText w:val="▪"/>
      <w:lvlJc w:val="left"/>
      <w:pPr>
        <w:ind w:left="6581" w:hanging="360"/>
      </w:pPr>
      <w:rPr>
        <w:rFonts w:ascii="Noto Sans Symbols" w:eastAsia="Noto Sans Symbols" w:hAnsi="Noto Sans Symbols" w:cs="Noto Sans Symbols"/>
      </w:rPr>
    </w:lvl>
  </w:abstractNum>
  <w:abstractNum w:abstractNumId="42" w15:restartNumberingAfterBreak="0">
    <w:nsid w:val="71BF785C"/>
    <w:multiLevelType w:val="multilevel"/>
    <w:tmpl w:val="4D5419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6F44756"/>
    <w:multiLevelType w:val="hybridMultilevel"/>
    <w:tmpl w:val="DBB65AB2"/>
    <w:lvl w:ilvl="0" w:tplc="76783D80">
      <w:start w:val="1"/>
      <w:numFmt w:val="bullet"/>
      <w:lvlText w:val="-"/>
      <w:lvlPicBulletId w:val="0"/>
      <w:lvlJc w:val="left"/>
      <w:pPr>
        <w:ind w:left="1080" w:hanging="360"/>
      </w:pPr>
      <w:rPr>
        <w:rFonts w:ascii="Arial" w:eastAsia="Times New Roman" w:hAnsi="Arial" w:cs="Aria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C051FA"/>
    <w:multiLevelType w:val="hybridMultilevel"/>
    <w:tmpl w:val="CF1CFCB8"/>
    <w:lvl w:ilvl="0" w:tplc="72D2662A">
      <w:start w:val="3"/>
      <w:numFmt w:val="bullet"/>
      <w:lvlText w:val=""/>
      <w:lvlJc w:val="left"/>
      <w:pPr>
        <w:ind w:left="720" w:hanging="360"/>
      </w:pPr>
      <w:rPr>
        <w:rFonts w:ascii="Symbol" w:eastAsiaTheme="minorHAnsi" w:hAnsi="Symbol"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D503A9"/>
    <w:multiLevelType w:val="multilevel"/>
    <w:tmpl w:val="1F4CF20C"/>
    <w:lvl w:ilvl="0">
      <w:start w:val="1"/>
      <w:numFmt w:val="bullet"/>
      <w:lvlText w:val="-"/>
      <w:lvlJc w:val="left"/>
      <w:pPr>
        <w:tabs>
          <w:tab w:val="num" w:pos="720"/>
        </w:tabs>
        <w:ind w:left="720" w:hanging="360"/>
      </w:pPr>
      <w:rPr>
        <w:rFonts w:ascii="Arial" w:eastAsia="Times New Roman" w:hAnsi="Arial" w:cs="Arial"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225489"/>
    <w:multiLevelType w:val="multilevel"/>
    <w:tmpl w:val="B448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263A8B"/>
    <w:multiLevelType w:val="hybridMultilevel"/>
    <w:tmpl w:val="15D277C6"/>
    <w:lvl w:ilvl="0" w:tplc="8828CF20">
      <w:start w:val="1"/>
      <w:numFmt w:val="decimal"/>
      <w:lvlText w:val="%1."/>
      <w:lvlJc w:val="left"/>
      <w:pPr>
        <w:ind w:left="360" w:hanging="360"/>
      </w:pPr>
      <w:rPr>
        <w:rFonts w:ascii="Times New Roman" w:hAnsi="Times New Roman" w:cs="Times New Roman" w:hint="default"/>
        <w:sz w:val="28"/>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1155880694">
    <w:abstractNumId w:val="18"/>
  </w:num>
  <w:num w:numId="2" w16cid:durableId="256521323">
    <w:abstractNumId w:val="30"/>
  </w:num>
  <w:num w:numId="3" w16cid:durableId="1899707110">
    <w:abstractNumId w:val="4"/>
  </w:num>
  <w:num w:numId="4" w16cid:durableId="193035657">
    <w:abstractNumId w:val="3"/>
  </w:num>
  <w:num w:numId="5" w16cid:durableId="296304709">
    <w:abstractNumId w:val="20"/>
  </w:num>
  <w:num w:numId="6" w16cid:durableId="208153623">
    <w:abstractNumId w:val="46"/>
  </w:num>
  <w:num w:numId="7" w16cid:durableId="467547965">
    <w:abstractNumId w:val="7"/>
  </w:num>
  <w:num w:numId="8" w16cid:durableId="217253423">
    <w:abstractNumId w:val="21"/>
  </w:num>
  <w:num w:numId="9" w16cid:durableId="1255555290">
    <w:abstractNumId w:val="26"/>
  </w:num>
  <w:num w:numId="10" w16cid:durableId="1646855206">
    <w:abstractNumId w:val="9"/>
  </w:num>
  <w:num w:numId="11" w16cid:durableId="441457554">
    <w:abstractNumId w:val="6"/>
  </w:num>
  <w:num w:numId="12" w16cid:durableId="545028326">
    <w:abstractNumId w:val="12"/>
  </w:num>
  <w:num w:numId="13" w16cid:durableId="1751190893">
    <w:abstractNumId w:val="35"/>
  </w:num>
  <w:num w:numId="14" w16cid:durableId="1705980756">
    <w:abstractNumId w:val="33"/>
  </w:num>
  <w:num w:numId="15" w16cid:durableId="1592617673">
    <w:abstractNumId w:val="37"/>
  </w:num>
  <w:num w:numId="16" w16cid:durableId="651056319">
    <w:abstractNumId w:val="23"/>
  </w:num>
  <w:num w:numId="17" w16cid:durableId="1668094269">
    <w:abstractNumId w:val="32"/>
  </w:num>
  <w:num w:numId="18" w16cid:durableId="2072846897">
    <w:abstractNumId w:val="14"/>
  </w:num>
  <w:num w:numId="19" w16cid:durableId="235171321">
    <w:abstractNumId w:val="45"/>
  </w:num>
  <w:num w:numId="20" w16cid:durableId="1824932407">
    <w:abstractNumId w:val="40"/>
  </w:num>
  <w:num w:numId="21" w16cid:durableId="1764571297">
    <w:abstractNumId w:val="31"/>
  </w:num>
  <w:num w:numId="22" w16cid:durableId="1220827685">
    <w:abstractNumId w:val="34"/>
  </w:num>
  <w:num w:numId="23" w16cid:durableId="1188370446">
    <w:abstractNumId w:val="25"/>
  </w:num>
  <w:num w:numId="24" w16cid:durableId="1074399803">
    <w:abstractNumId w:val="13"/>
  </w:num>
  <w:num w:numId="25" w16cid:durableId="1799372471">
    <w:abstractNumId w:val="0"/>
  </w:num>
  <w:num w:numId="26" w16cid:durableId="1350373890">
    <w:abstractNumId w:val="29"/>
  </w:num>
  <w:num w:numId="27" w16cid:durableId="66999792">
    <w:abstractNumId w:val="22"/>
  </w:num>
  <w:num w:numId="28" w16cid:durableId="154230509">
    <w:abstractNumId w:val="24"/>
  </w:num>
  <w:num w:numId="29" w16cid:durableId="253705436">
    <w:abstractNumId w:val="10"/>
  </w:num>
  <w:num w:numId="30" w16cid:durableId="1914273339">
    <w:abstractNumId w:val="43"/>
  </w:num>
  <w:num w:numId="31" w16cid:durableId="1039087543">
    <w:abstractNumId w:val="38"/>
  </w:num>
  <w:num w:numId="32" w16cid:durableId="861894130">
    <w:abstractNumId w:val="17"/>
  </w:num>
  <w:num w:numId="33" w16cid:durableId="680669088">
    <w:abstractNumId w:val="19"/>
  </w:num>
  <w:num w:numId="34" w16cid:durableId="2057315246">
    <w:abstractNumId w:val="16"/>
  </w:num>
  <w:num w:numId="35" w16cid:durableId="1971744165">
    <w:abstractNumId w:val="47"/>
  </w:num>
  <w:num w:numId="36" w16cid:durableId="1037700399">
    <w:abstractNumId w:val="2"/>
  </w:num>
  <w:num w:numId="37" w16cid:durableId="785344357">
    <w:abstractNumId w:val="27"/>
  </w:num>
  <w:num w:numId="38" w16cid:durableId="1550343096">
    <w:abstractNumId w:val="44"/>
  </w:num>
  <w:num w:numId="39" w16cid:durableId="437485116">
    <w:abstractNumId w:val="28"/>
  </w:num>
  <w:num w:numId="40" w16cid:durableId="1337925170">
    <w:abstractNumId w:val="1"/>
  </w:num>
  <w:num w:numId="41" w16cid:durableId="1849516493">
    <w:abstractNumId w:val="36"/>
  </w:num>
  <w:num w:numId="42" w16cid:durableId="1449735178">
    <w:abstractNumId w:val="39"/>
  </w:num>
  <w:num w:numId="43" w16cid:durableId="1135220053">
    <w:abstractNumId w:val="8"/>
  </w:num>
  <w:num w:numId="44" w16cid:durableId="959187993">
    <w:abstractNumId w:val="15"/>
  </w:num>
  <w:num w:numId="45" w16cid:durableId="712004433">
    <w:abstractNumId w:val="11"/>
  </w:num>
  <w:num w:numId="46" w16cid:durableId="383334793">
    <w:abstractNumId w:val="41"/>
  </w:num>
  <w:num w:numId="47" w16cid:durableId="41558655">
    <w:abstractNumId w:val="42"/>
  </w:num>
  <w:num w:numId="48" w16cid:durableId="4591494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43F"/>
    <w:rsid w:val="00001A3E"/>
    <w:rsid w:val="0003681C"/>
    <w:rsid w:val="000A02BD"/>
    <w:rsid w:val="000A37EE"/>
    <w:rsid w:val="000C51AF"/>
    <w:rsid w:val="000E2B19"/>
    <w:rsid w:val="00104CB5"/>
    <w:rsid w:val="001051A5"/>
    <w:rsid w:val="00105629"/>
    <w:rsid w:val="00112C93"/>
    <w:rsid w:val="00125A88"/>
    <w:rsid w:val="00130740"/>
    <w:rsid w:val="00146A30"/>
    <w:rsid w:val="0016210C"/>
    <w:rsid w:val="001B31E6"/>
    <w:rsid w:val="001C4B99"/>
    <w:rsid w:val="002146E7"/>
    <w:rsid w:val="00277022"/>
    <w:rsid w:val="002B49E8"/>
    <w:rsid w:val="00316330"/>
    <w:rsid w:val="0033362B"/>
    <w:rsid w:val="00357DFE"/>
    <w:rsid w:val="00390D28"/>
    <w:rsid w:val="003C5F33"/>
    <w:rsid w:val="004E58E9"/>
    <w:rsid w:val="0050743F"/>
    <w:rsid w:val="00533F45"/>
    <w:rsid w:val="00544AC0"/>
    <w:rsid w:val="005458BA"/>
    <w:rsid w:val="00577AE5"/>
    <w:rsid w:val="005C25FE"/>
    <w:rsid w:val="006141E4"/>
    <w:rsid w:val="00682D0F"/>
    <w:rsid w:val="006A1708"/>
    <w:rsid w:val="006C46B2"/>
    <w:rsid w:val="00722928"/>
    <w:rsid w:val="0074285E"/>
    <w:rsid w:val="00771F96"/>
    <w:rsid w:val="0078534B"/>
    <w:rsid w:val="007B57A1"/>
    <w:rsid w:val="00801967"/>
    <w:rsid w:val="00813DB3"/>
    <w:rsid w:val="008812BF"/>
    <w:rsid w:val="008A6761"/>
    <w:rsid w:val="008A7556"/>
    <w:rsid w:val="008B3989"/>
    <w:rsid w:val="008C760D"/>
    <w:rsid w:val="008C7899"/>
    <w:rsid w:val="00962C81"/>
    <w:rsid w:val="00987265"/>
    <w:rsid w:val="009910B3"/>
    <w:rsid w:val="009B4EDB"/>
    <w:rsid w:val="009E043B"/>
    <w:rsid w:val="00A503CA"/>
    <w:rsid w:val="00A5751E"/>
    <w:rsid w:val="00A74684"/>
    <w:rsid w:val="00AB25DC"/>
    <w:rsid w:val="00B04966"/>
    <w:rsid w:val="00B062BA"/>
    <w:rsid w:val="00B270E4"/>
    <w:rsid w:val="00B8004E"/>
    <w:rsid w:val="00BB530D"/>
    <w:rsid w:val="00BC0C0C"/>
    <w:rsid w:val="00BC73FD"/>
    <w:rsid w:val="00C31B69"/>
    <w:rsid w:val="00C82FBE"/>
    <w:rsid w:val="00D27554"/>
    <w:rsid w:val="00D54A73"/>
    <w:rsid w:val="00D67842"/>
    <w:rsid w:val="00DC72B1"/>
    <w:rsid w:val="00DD51D7"/>
    <w:rsid w:val="00DE1C84"/>
    <w:rsid w:val="00DF1FBC"/>
    <w:rsid w:val="00E020A8"/>
    <w:rsid w:val="00E0794B"/>
    <w:rsid w:val="00E405E2"/>
    <w:rsid w:val="00E9478B"/>
    <w:rsid w:val="00E97642"/>
    <w:rsid w:val="00EB0C16"/>
    <w:rsid w:val="00EE3A90"/>
    <w:rsid w:val="00EF00D4"/>
    <w:rsid w:val="00F14B5B"/>
    <w:rsid w:val="00F3659B"/>
    <w:rsid w:val="00F5718D"/>
    <w:rsid w:val="00F75FEB"/>
    <w:rsid w:val="00F97754"/>
    <w:rsid w:val="00FA05C0"/>
    <w:rsid w:val="00FB41BF"/>
    <w:rsid w:val="00FB4D25"/>
    <w:rsid w:val="00FD005A"/>
    <w:rsid w:val="00FD1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9C872"/>
  <w15:chartTrackingRefBased/>
  <w15:docId w15:val="{BD6ADEB7-4F76-4E95-ACAE-6F1BD628F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074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33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0743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43F"/>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0743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50743F"/>
    <w:rPr>
      <w:color w:val="0000FF"/>
      <w:u w:val="single"/>
    </w:rPr>
  </w:style>
  <w:style w:type="paragraph" w:styleId="NormalWeb">
    <w:name w:val="Normal (Web)"/>
    <w:basedOn w:val="Normal"/>
    <w:uiPriority w:val="99"/>
    <w:semiHidden/>
    <w:unhideWhenUsed/>
    <w:rsid w:val="005074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743F"/>
    <w:rPr>
      <w:b/>
      <w:bCs/>
    </w:rPr>
  </w:style>
  <w:style w:type="paragraph" w:styleId="HTMLPreformatted">
    <w:name w:val="HTML Preformatted"/>
    <w:basedOn w:val="Normal"/>
    <w:link w:val="HTMLPreformattedChar"/>
    <w:uiPriority w:val="99"/>
    <w:semiHidden/>
    <w:unhideWhenUsed/>
    <w:rsid w:val="00507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743F"/>
    <w:rPr>
      <w:rFonts w:ascii="Courier New" w:eastAsia="Times New Roman" w:hAnsi="Courier New" w:cs="Courier New"/>
      <w:sz w:val="20"/>
      <w:szCs w:val="20"/>
    </w:rPr>
  </w:style>
  <w:style w:type="character" w:styleId="HTMLCode">
    <w:name w:val="HTML Code"/>
    <w:basedOn w:val="DefaultParagraphFont"/>
    <w:uiPriority w:val="99"/>
    <w:semiHidden/>
    <w:unhideWhenUsed/>
    <w:rsid w:val="0050743F"/>
    <w:rPr>
      <w:rFonts w:ascii="Courier New" w:eastAsia="Times New Roman" w:hAnsi="Courier New" w:cs="Courier New"/>
      <w:sz w:val="20"/>
      <w:szCs w:val="20"/>
    </w:rPr>
  </w:style>
  <w:style w:type="character" w:customStyle="1" w:styleId="token">
    <w:name w:val="token"/>
    <w:basedOn w:val="DefaultParagraphFont"/>
    <w:rsid w:val="0050743F"/>
  </w:style>
  <w:style w:type="paragraph" w:styleId="ListParagraph">
    <w:name w:val="List Paragraph"/>
    <w:basedOn w:val="Normal"/>
    <w:uiPriority w:val="34"/>
    <w:qFormat/>
    <w:rsid w:val="0050743F"/>
    <w:pPr>
      <w:ind w:left="720"/>
      <w:contextualSpacing/>
    </w:pPr>
  </w:style>
  <w:style w:type="character" w:customStyle="1" w:styleId="Heading2Char">
    <w:name w:val="Heading 2 Char"/>
    <w:basedOn w:val="DefaultParagraphFont"/>
    <w:link w:val="Heading2"/>
    <w:uiPriority w:val="9"/>
    <w:rsid w:val="00533F45"/>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020A8"/>
    <w:pPr>
      <w:spacing w:before="360" w:after="0"/>
    </w:pPr>
    <w:rPr>
      <w:rFonts w:asciiTheme="majorHAnsi" w:hAnsiTheme="majorHAnsi"/>
      <w:b/>
      <w:bCs/>
      <w:caps/>
      <w:sz w:val="24"/>
      <w:szCs w:val="24"/>
    </w:rPr>
  </w:style>
  <w:style w:type="paragraph" w:styleId="TOC2">
    <w:name w:val="toc 2"/>
    <w:basedOn w:val="Normal"/>
    <w:next w:val="Normal"/>
    <w:autoRedefine/>
    <w:uiPriority w:val="39"/>
    <w:unhideWhenUsed/>
    <w:rsid w:val="00533F45"/>
    <w:pPr>
      <w:spacing w:before="240" w:after="0"/>
    </w:pPr>
    <w:rPr>
      <w:rFonts w:cstheme="minorHAnsi"/>
      <w:b/>
      <w:bCs/>
      <w:sz w:val="20"/>
      <w:szCs w:val="20"/>
    </w:rPr>
  </w:style>
  <w:style w:type="paragraph" w:styleId="Header">
    <w:name w:val="header"/>
    <w:basedOn w:val="Normal"/>
    <w:link w:val="HeaderChar"/>
    <w:uiPriority w:val="99"/>
    <w:unhideWhenUsed/>
    <w:rsid w:val="00533F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F45"/>
  </w:style>
  <w:style w:type="paragraph" w:styleId="Footer">
    <w:name w:val="footer"/>
    <w:basedOn w:val="Normal"/>
    <w:link w:val="FooterChar"/>
    <w:uiPriority w:val="99"/>
    <w:unhideWhenUsed/>
    <w:rsid w:val="00533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F45"/>
  </w:style>
  <w:style w:type="paragraph" w:styleId="TOC3">
    <w:name w:val="toc 3"/>
    <w:basedOn w:val="Normal"/>
    <w:next w:val="Normal"/>
    <w:autoRedefine/>
    <w:uiPriority w:val="39"/>
    <w:unhideWhenUsed/>
    <w:rsid w:val="00FD005A"/>
    <w:pPr>
      <w:spacing w:after="0"/>
      <w:ind w:left="220"/>
    </w:pPr>
    <w:rPr>
      <w:rFonts w:cstheme="minorHAnsi"/>
      <w:sz w:val="20"/>
      <w:szCs w:val="20"/>
    </w:rPr>
  </w:style>
  <w:style w:type="paragraph" w:styleId="TOCHeading">
    <w:name w:val="TOC Heading"/>
    <w:basedOn w:val="Heading1"/>
    <w:next w:val="Normal"/>
    <w:uiPriority w:val="39"/>
    <w:unhideWhenUsed/>
    <w:qFormat/>
    <w:rsid w:val="008812B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4">
    <w:name w:val="toc 4"/>
    <w:basedOn w:val="Normal"/>
    <w:next w:val="Normal"/>
    <w:autoRedefine/>
    <w:uiPriority w:val="39"/>
    <w:unhideWhenUsed/>
    <w:rsid w:val="008812BF"/>
    <w:pPr>
      <w:spacing w:after="0"/>
      <w:ind w:left="440"/>
    </w:pPr>
    <w:rPr>
      <w:rFonts w:cstheme="minorHAnsi"/>
      <w:sz w:val="20"/>
      <w:szCs w:val="20"/>
    </w:rPr>
  </w:style>
  <w:style w:type="paragraph" w:styleId="TOC5">
    <w:name w:val="toc 5"/>
    <w:basedOn w:val="Normal"/>
    <w:next w:val="Normal"/>
    <w:autoRedefine/>
    <w:uiPriority w:val="39"/>
    <w:unhideWhenUsed/>
    <w:rsid w:val="008812BF"/>
    <w:pPr>
      <w:spacing w:after="0"/>
      <w:ind w:left="660"/>
    </w:pPr>
    <w:rPr>
      <w:rFonts w:cstheme="minorHAnsi"/>
      <w:sz w:val="20"/>
      <w:szCs w:val="20"/>
    </w:rPr>
  </w:style>
  <w:style w:type="paragraph" w:styleId="TOC6">
    <w:name w:val="toc 6"/>
    <w:basedOn w:val="Normal"/>
    <w:next w:val="Normal"/>
    <w:autoRedefine/>
    <w:uiPriority w:val="39"/>
    <w:unhideWhenUsed/>
    <w:rsid w:val="008812BF"/>
    <w:pPr>
      <w:spacing w:after="0"/>
      <w:ind w:left="880"/>
    </w:pPr>
    <w:rPr>
      <w:rFonts w:cstheme="minorHAnsi"/>
      <w:sz w:val="20"/>
      <w:szCs w:val="20"/>
    </w:rPr>
  </w:style>
  <w:style w:type="paragraph" w:styleId="TOC7">
    <w:name w:val="toc 7"/>
    <w:basedOn w:val="Normal"/>
    <w:next w:val="Normal"/>
    <w:autoRedefine/>
    <w:uiPriority w:val="39"/>
    <w:unhideWhenUsed/>
    <w:rsid w:val="008812BF"/>
    <w:pPr>
      <w:spacing w:after="0"/>
      <w:ind w:left="1100"/>
    </w:pPr>
    <w:rPr>
      <w:rFonts w:cstheme="minorHAnsi"/>
      <w:sz w:val="20"/>
      <w:szCs w:val="20"/>
    </w:rPr>
  </w:style>
  <w:style w:type="paragraph" w:styleId="TOC8">
    <w:name w:val="toc 8"/>
    <w:basedOn w:val="Normal"/>
    <w:next w:val="Normal"/>
    <w:autoRedefine/>
    <w:uiPriority w:val="39"/>
    <w:unhideWhenUsed/>
    <w:rsid w:val="008812BF"/>
    <w:pPr>
      <w:spacing w:after="0"/>
      <w:ind w:left="1320"/>
    </w:pPr>
    <w:rPr>
      <w:rFonts w:cstheme="minorHAnsi"/>
      <w:sz w:val="20"/>
      <w:szCs w:val="20"/>
    </w:rPr>
  </w:style>
  <w:style w:type="paragraph" w:styleId="TOC9">
    <w:name w:val="toc 9"/>
    <w:basedOn w:val="Normal"/>
    <w:next w:val="Normal"/>
    <w:autoRedefine/>
    <w:uiPriority w:val="39"/>
    <w:unhideWhenUsed/>
    <w:rsid w:val="008812BF"/>
    <w:pPr>
      <w:spacing w:after="0"/>
      <w:ind w:left="1540"/>
    </w:pPr>
    <w:rPr>
      <w:rFonts w:cstheme="minorHAnsi"/>
      <w:sz w:val="20"/>
      <w:szCs w:val="20"/>
    </w:rPr>
  </w:style>
  <w:style w:type="character" w:styleId="UnresolvedMention">
    <w:name w:val="Unresolved Mention"/>
    <w:basedOn w:val="DefaultParagraphFont"/>
    <w:uiPriority w:val="99"/>
    <w:semiHidden/>
    <w:unhideWhenUsed/>
    <w:rsid w:val="008019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561490">
      <w:bodyDiv w:val="1"/>
      <w:marLeft w:val="0"/>
      <w:marRight w:val="0"/>
      <w:marTop w:val="0"/>
      <w:marBottom w:val="0"/>
      <w:divBdr>
        <w:top w:val="none" w:sz="0" w:space="0" w:color="auto"/>
        <w:left w:val="none" w:sz="0" w:space="0" w:color="auto"/>
        <w:bottom w:val="none" w:sz="0" w:space="0" w:color="auto"/>
        <w:right w:val="none" w:sz="0" w:space="0" w:color="auto"/>
      </w:divBdr>
    </w:div>
    <w:div w:id="735081375">
      <w:bodyDiv w:val="1"/>
      <w:marLeft w:val="0"/>
      <w:marRight w:val="0"/>
      <w:marTop w:val="0"/>
      <w:marBottom w:val="0"/>
      <w:divBdr>
        <w:top w:val="none" w:sz="0" w:space="0" w:color="auto"/>
        <w:left w:val="none" w:sz="0" w:space="0" w:color="auto"/>
        <w:bottom w:val="none" w:sz="0" w:space="0" w:color="auto"/>
        <w:right w:val="none" w:sz="0" w:space="0" w:color="auto"/>
      </w:divBdr>
    </w:div>
    <w:div w:id="778523759">
      <w:bodyDiv w:val="1"/>
      <w:marLeft w:val="0"/>
      <w:marRight w:val="0"/>
      <w:marTop w:val="0"/>
      <w:marBottom w:val="0"/>
      <w:divBdr>
        <w:top w:val="none" w:sz="0" w:space="0" w:color="auto"/>
        <w:left w:val="none" w:sz="0" w:space="0" w:color="auto"/>
        <w:bottom w:val="none" w:sz="0" w:space="0" w:color="auto"/>
        <w:right w:val="none" w:sz="0" w:space="0" w:color="auto"/>
      </w:divBdr>
    </w:div>
    <w:div w:id="859129248">
      <w:bodyDiv w:val="1"/>
      <w:marLeft w:val="0"/>
      <w:marRight w:val="0"/>
      <w:marTop w:val="0"/>
      <w:marBottom w:val="0"/>
      <w:divBdr>
        <w:top w:val="none" w:sz="0" w:space="0" w:color="auto"/>
        <w:left w:val="none" w:sz="0" w:space="0" w:color="auto"/>
        <w:bottom w:val="none" w:sz="0" w:space="0" w:color="auto"/>
        <w:right w:val="none" w:sz="0" w:space="0" w:color="auto"/>
      </w:divBdr>
    </w:div>
    <w:div w:id="1531524609">
      <w:bodyDiv w:val="1"/>
      <w:marLeft w:val="0"/>
      <w:marRight w:val="0"/>
      <w:marTop w:val="0"/>
      <w:marBottom w:val="0"/>
      <w:divBdr>
        <w:top w:val="none" w:sz="0" w:space="0" w:color="auto"/>
        <w:left w:val="none" w:sz="0" w:space="0" w:color="auto"/>
        <w:bottom w:val="none" w:sz="0" w:space="0" w:color="auto"/>
        <w:right w:val="none" w:sz="0" w:space="0" w:color="auto"/>
      </w:divBdr>
    </w:div>
    <w:div w:id="1747415642">
      <w:bodyDiv w:val="1"/>
      <w:marLeft w:val="0"/>
      <w:marRight w:val="0"/>
      <w:marTop w:val="0"/>
      <w:marBottom w:val="0"/>
      <w:divBdr>
        <w:top w:val="none" w:sz="0" w:space="0" w:color="auto"/>
        <w:left w:val="none" w:sz="0" w:space="0" w:color="auto"/>
        <w:bottom w:val="none" w:sz="0" w:space="0" w:color="auto"/>
        <w:right w:val="none" w:sz="0" w:space="0" w:color="auto"/>
      </w:divBdr>
    </w:div>
    <w:div w:id="1784182330">
      <w:bodyDiv w:val="1"/>
      <w:marLeft w:val="0"/>
      <w:marRight w:val="0"/>
      <w:marTop w:val="0"/>
      <w:marBottom w:val="0"/>
      <w:divBdr>
        <w:top w:val="none" w:sz="0" w:space="0" w:color="auto"/>
        <w:left w:val="none" w:sz="0" w:space="0" w:color="auto"/>
        <w:bottom w:val="none" w:sz="0" w:space="0" w:color="auto"/>
        <w:right w:val="none" w:sz="0" w:space="0" w:color="auto"/>
      </w:divBdr>
      <w:divsChild>
        <w:div w:id="673654558">
          <w:marLeft w:val="0"/>
          <w:marRight w:val="0"/>
          <w:marTop w:val="0"/>
          <w:marBottom w:val="0"/>
          <w:divBdr>
            <w:top w:val="none" w:sz="0" w:space="0" w:color="auto"/>
            <w:left w:val="none" w:sz="0" w:space="0" w:color="auto"/>
            <w:bottom w:val="none" w:sz="0" w:space="0" w:color="auto"/>
            <w:right w:val="none" w:sz="0" w:space="0" w:color="auto"/>
          </w:divBdr>
          <w:divsChild>
            <w:div w:id="1339383038">
              <w:marLeft w:val="0"/>
              <w:marRight w:val="0"/>
              <w:marTop w:val="0"/>
              <w:marBottom w:val="0"/>
              <w:divBdr>
                <w:top w:val="none" w:sz="0" w:space="0" w:color="auto"/>
                <w:left w:val="none" w:sz="0" w:space="0" w:color="auto"/>
                <w:bottom w:val="none" w:sz="0" w:space="0" w:color="auto"/>
                <w:right w:val="none" w:sz="0" w:space="0" w:color="auto"/>
              </w:divBdr>
            </w:div>
          </w:divsChild>
        </w:div>
        <w:div w:id="1525095632">
          <w:marLeft w:val="0"/>
          <w:marRight w:val="0"/>
          <w:marTop w:val="0"/>
          <w:marBottom w:val="0"/>
          <w:divBdr>
            <w:top w:val="none" w:sz="0" w:space="0" w:color="auto"/>
            <w:left w:val="none" w:sz="0" w:space="0" w:color="auto"/>
            <w:bottom w:val="none" w:sz="0" w:space="0" w:color="auto"/>
            <w:right w:val="none" w:sz="0" w:space="0" w:color="auto"/>
          </w:divBdr>
        </w:div>
        <w:div w:id="739404222">
          <w:marLeft w:val="0"/>
          <w:marRight w:val="0"/>
          <w:marTop w:val="0"/>
          <w:marBottom w:val="0"/>
          <w:divBdr>
            <w:top w:val="none" w:sz="0" w:space="0" w:color="auto"/>
            <w:left w:val="none" w:sz="0" w:space="0" w:color="auto"/>
            <w:bottom w:val="none" w:sz="0" w:space="0" w:color="auto"/>
            <w:right w:val="none" w:sz="0" w:space="0" w:color="auto"/>
          </w:divBdr>
          <w:divsChild>
            <w:div w:id="16423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learn.microsoft.com/en-us/aspnet/mvc/overview/getting-started/introduction/getting-starte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doc.edu.vn"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reactjs.org/" TargetMode="External"/><Relationship Id="rId8" Type="http://schemas.openxmlformats.org/officeDocument/2006/relationships/image" Target="media/image2.png"/><Relationship Id="rId51" Type="http://schemas.openxmlformats.org/officeDocument/2006/relationships/hyperlink" Target="https://www.draw.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viettech.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slideshare.net" TargetMode="External"/><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AB6698-A6E9-4B29-A83B-56917D850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Pages>
  <Words>3976</Words>
  <Characters>22665</Characters>
  <Application>Microsoft Office Word</Application>
  <DocSecurity>0</DocSecurity>
  <Lines>188</Lines>
  <Paragraphs>53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THI QUE NGAN</dc:creator>
  <cp:keywords/>
  <dc:description/>
  <cp:lastModifiedBy>Thúy Hằng Trần Thị</cp:lastModifiedBy>
  <cp:revision>45</cp:revision>
  <cp:lastPrinted>2022-12-21T00:14:00Z</cp:lastPrinted>
  <dcterms:created xsi:type="dcterms:W3CDTF">2019-12-05T03:22:00Z</dcterms:created>
  <dcterms:modified xsi:type="dcterms:W3CDTF">2022-12-21T00:22:00Z</dcterms:modified>
</cp:coreProperties>
</file>